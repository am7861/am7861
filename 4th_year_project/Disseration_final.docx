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2"/>
          <w:szCs w:val="22"/>
        </w:rPr>
        <w:id w:val="-1378073546"/>
        <w:docPartObj>
          <w:docPartGallery w:val="Cover Pages"/>
          <w:docPartUnique/>
        </w:docPartObj>
      </w:sdtPr>
      <w:sdtContent>
        <w:p w14:paraId="412E4B7A" w14:textId="77777777" w:rsidR="00F3702C" w:rsidRPr="009259BB" w:rsidRDefault="00F3702C" w:rsidP="009259BB">
          <w:pPr>
            <w:spacing w:line="360" w:lineRule="auto"/>
            <w:rPr>
              <w:rFonts w:ascii="Arial" w:hAnsi="Arial" w:cs="Arial"/>
              <w:sz w:val="22"/>
              <w:szCs w:val="22"/>
            </w:rPr>
          </w:pPr>
          <w:r w:rsidRPr="009259BB">
            <w:rPr>
              <w:rFonts w:ascii="Arial" w:hAnsi="Arial" w:cs="Arial"/>
              <w:b/>
              <w:noProof/>
              <w:sz w:val="22"/>
              <w:szCs w:val="22"/>
            </w:rPr>
            <w:drawing>
              <wp:anchor distT="0" distB="0" distL="114300" distR="114300" simplePos="0" relativeHeight="251773952" behindDoc="0" locked="0" layoutInCell="1" allowOverlap="1" wp14:anchorId="5788203F" wp14:editId="1C49F538">
                <wp:simplePos x="0" y="0"/>
                <wp:positionH relativeFrom="margin">
                  <wp:posOffset>0</wp:posOffset>
                </wp:positionH>
                <wp:positionV relativeFrom="paragraph">
                  <wp:posOffset>0</wp:posOffset>
                </wp:positionV>
                <wp:extent cx="5676900" cy="1295400"/>
                <wp:effectExtent l="0" t="0" r="0" b="0"/>
                <wp:wrapNone/>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s header.png"/>
                        <pic:cNvPicPr/>
                      </pic:nvPicPr>
                      <pic:blipFill>
                        <a:blip r:embed="rId8">
                          <a:extLst>
                            <a:ext uri="{28A0092B-C50C-407E-A947-70E740481C1C}">
                              <a14:useLocalDpi xmlns:a14="http://schemas.microsoft.com/office/drawing/2010/main" val="0"/>
                            </a:ext>
                          </a:extLst>
                        </a:blip>
                        <a:stretch>
                          <a:fillRect/>
                        </a:stretch>
                      </pic:blipFill>
                      <pic:spPr>
                        <a:xfrm>
                          <a:off x="0" y="0"/>
                          <a:ext cx="5676900" cy="1295400"/>
                        </a:xfrm>
                        <a:prstGeom prst="rect">
                          <a:avLst/>
                        </a:prstGeom>
                      </pic:spPr>
                    </pic:pic>
                  </a:graphicData>
                </a:graphic>
              </wp:anchor>
            </w:drawing>
          </w:r>
        </w:p>
        <w:p w14:paraId="28124EB1" w14:textId="77777777" w:rsidR="00F3702C" w:rsidRPr="009259BB" w:rsidRDefault="00F3702C" w:rsidP="009259BB">
          <w:pPr>
            <w:spacing w:line="360" w:lineRule="auto"/>
            <w:rPr>
              <w:rFonts w:ascii="Arial" w:hAnsi="Arial" w:cs="Arial"/>
              <w:sz w:val="22"/>
              <w:szCs w:val="22"/>
            </w:rPr>
          </w:pPr>
        </w:p>
        <w:p w14:paraId="6161A37B" w14:textId="77777777" w:rsidR="00F3702C" w:rsidRPr="009259BB" w:rsidRDefault="00F3702C" w:rsidP="009259BB">
          <w:pPr>
            <w:spacing w:line="360" w:lineRule="auto"/>
            <w:rPr>
              <w:rFonts w:ascii="Arial" w:hAnsi="Arial" w:cs="Arial"/>
              <w:sz w:val="22"/>
              <w:szCs w:val="22"/>
            </w:rPr>
          </w:pPr>
        </w:p>
        <w:p w14:paraId="79C994F3" w14:textId="77777777" w:rsidR="00F3702C" w:rsidRPr="009259BB" w:rsidRDefault="00F3702C" w:rsidP="009259BB">
          <w:pPr>
            <w:spacing w:line="360" w:lineRule="auto"/>
            <w:rPr>
              <w:rFonts w:ascii="Arial" w:hAnsi="Arial" w:cs="Arial"/>
              <w:sz w:val="22"/>
              <w:szCs w:val="22"/>
            </w:rPr>
          </w:pPr>
        </w:p>
        <w:p w14:paraId="4564245D" w14:textId="77777777" w:rsidR="00F3702C" w:rsidRPr="009259BB" w:rsidRDefault="00F3702C" w:rsidP="009259BB">
          <w:pPr>
            <w:spacing w:line="360" w:lineRule="auto"/>
            <w:rPr>
              <w:rFonts w:ascii="Arial" w:hAnsi="Arial" w:cs="Arial"/>
              <w:sz w:val="22"/>
              <w:szCs w:val="22"/>
            </w:rPr>
          </w:pPr>
        </w:p>
        <w:p w14:paraId="2DD3E7D1" w14:textId="77777777" w:rsidR="00F3702C" w:rsidRPr="009259BB" w:rsidRDefault="00F3702C" w:rsidP="009259BB">
          <w:pPr>
            <w:spacing w:line="360" w:lineRule="auto"/>
            <w:rPr>
              <w:rFonts w:ascii="Arial" w:hAnsi="Arial" w:cs="Arial"/>
              <w:sz w:val="22"/>
              <w:szCs w:val="22"/>
            </w:rPr>
          </w:pPr>
        </w:p>
        <w:p w14:paraId="35710336" w14:textId="77777777" w:rsidR="00F3702C" w:rsidRPr="009259BB" w:rsidRDefault="00F3702C" w:rsidP="009259BB">
          <w:pPr>
            <w:spacing w:line="360" w:lineRule="auto"/>
            <w:rPr>
              <w:rFonts w:ascii="Arial" w:hAnsi="Arial" w:cs="Arial"/>
              <w:sz w:val="22"/>
              <w:szCs w:val="22"/>
            </w:rPr>
          </w:pPr>
        </w:p>
        <w:p w14:paraId="4B94F0A1" w14:textId="77777777" w:rsidR="00F3702C" w:rsidRPr="009259BB" w:rsidRDefault="00F3702C" w:rsidP="009259BB">
          <w:pPr>
            <w:spacing w:line="360" w:lineRule="auto"/>
            <w:rPr>
              <w:rFonts w:ascii="Arial" w:hAnsi="Arial" w:cs="Arial"/>
              <w:sz w:val="22"/>
              <w:szCs w:val="22"/>
            </w:rPr>
          </w:pPr>
        </w:p>
        <w:p w14:paraId="2BE02B4E" w14:textId="77777777" w:rsidR="00F3702C" w:rsidRPr="009259BB" w:rsidRDefault="00F3702C" w:rsidP="009259BB">
          <w:pPr>
            <w:spacing w:line="360" w:lineRule="auto"/>
            <w:rPr>
              <w:rFonts w:ascii="Arial" w:hAnsi="Arial" w:cs="Arial"/>
              <w:sz w:val="22"/>
              <w:szCs w:val="22"/>
            </w:rPr>
          </w:pPr>
        </w:p>
        <w:p w14:paraId="51EA0881" w14:textId="77777777" w:rsidR="00F3702C" w:rsidRPr="009259BB" w:rsidRDefault="00F3702C" w:rsidP="009259BB">
          <w:pPr>
            <w:spacing w:line="360" w:lineRule="auto"/>
            <w:rPr>
              <w:rFonts w:ascii="Arial" w:hAnsi="Arial" w:cs="Arial"/>
              <w:sz w:val="22"/>
              <w:szCs w:val="22"/>
            </w:rPr>
          </w:pPr>
        </w:p>
        <w:p w14:paraId="1A552D68" w14:textId="77777777" w:rsidR="00F3702C" w:rsidRPr="005A5D69" w:rsidRDefault="00F3702C" w:rsidP="009259BB">
          <w:pPr>
            <w:spacing w:line="360" w:lineRule="auto"/>
            <w:rPr>
              <w:rFonts w:ascii="Arial" w:hAnsi="Arial" w:cs="Arial"/>
              <w:sz w:val="36"/>
              <w:szCs w:val="36"/>
            </w:rPr>
          </w:pPr>
        </w:p>
        <w:p w14:paraId="4E099913" w14:textId="6547CBFC" w:rsidR="00F3702C" w:rsidRPr="005A5D69" w:rsidRDefault="00F3702C" w:rsidP="009259BB">
          <w:pPr>
            <w:spacing w:line="360" w:lineRule="auto"/>
            <w:rPr>
              <w:rFonts w:ascii="Arial" w:hAnsi="Arial" w:cs="Arial"/>
              <w:b/>
              <w:sz w:val="36"/>
              <w:szCs w:val="36"/>
            </w:rPr>
          </w:pPr>
          <w:r w:rsidRPr="005A5D69">
            <w:rPr>
              <w:rFonts w:ascii="Arial" w:hAnsi="Arial" w:cs="Arial"/>
              <w:b/>
              <w:sz w:val="36"/>
              <w:szCs w:val="36"/>
            </w:rPr>
            <w:t>The Evolutionary and Structural Analysis of Cyclopropane Fatty-Acyl Phospholipid Synthetase in Leishmania Infantum</w:t>
          </w:r>
        </w:p>
        <w:p w14:paraId="61423A8D" w14:textId="77777777" w:rsidR="00F3702C" w:rsidRPr="009259BB" w:rsidRDefault="00F3702C" w:rsidP="009259BB">
          <w:pPr>
            <w:spacing w:line="360" w:lineRule="auto"/>
            <w:rPr>
              <w:rFonts w:ascii="Arial" w:hAnsi="Arial" w:cs="Arial"/>
              <w:sz w:val="22"/>
              <w:szCs w:val="22"/>
            </w:rPr>
          </w:pPr>
        </w:p>
        <w:p w14:paraId="44CD2C75" w14:textId="77777777" w:rsidR="00F3702C" w:rsidRPr="009259BB" w:rsidRDefault="00F3702C" w:rsidP="009259BB">
          <w:pPr>
            <w:spacing w:line="360" w:lineRule="auto"/>
            <w:rPr>
              <w:rFonts w:ascii="Arial" w:hAnsi="Arial" w:cs="Arial"/>
              <w:sz w:val="22"/>
              <w:szCs w:val="22"/>
            </w:rPr>
          </w:pPr>
        </w:p>
        <w:p w14:paraId="0E2F5A4D" w14:textId="77777777" w:rsidR="00F3702C" w:rsidRPr="00A90CCB" w:rsidRDefault="00F3702C" w:rsidP="009259BB">
          <w:pPr>
            <w:spacing w:line="360" w:lineRule="auto"/>
            <w:rPr>
              <w:rFonts w:ascii="Arial" w:hAnsi="Arial" w:cs="Arial"/>
            </w:rPr>
          </w:pPr>
        </w:p>
        <w:p w14:paraId="49A7EEA0" w14:textId="77777777" w:rsidR="00F3702C" w:rsidRPr="00A90CCB" w:rsidRDefault="00F3702C" w:rsidP="009259BB">
          <w:pPr>
            <w:spacing w:line="360" w:lineRule="auto"/>
            <w:rPr>
              <w:rFonts w:ascii="Arial" w:hAnsi="Arial" w:cs="Arial"/>
            </w:rPr>
          </w:pPr>
          <w:r w:rsidRPr="00A90CCB">
            <w:rPr>
              <w:rFonts w:ascii="Arial" w:hAnsi="Arial" w:cs="Arial"/>
            </w:rPr>
            <w:t xml:space="preserve">Author:  Amber Minhas </w:t>
          </w:r>
        </w:p>
        <w:p w14:paraId="4A7A41DF" w14:textId="504ED8A0" w:rsidR="00F3702C" w:rsidRPr="00A90CCB" w:rsidRDefault="00F3702C" w:rsidP="009259BB">
          <w:pPr>
            <w:spacing w:line="360" w:lineRule="auto"/>
            <w:rPr>
              <w:rFonts w:ascii="Arial" w:hAnsi="Arial" w:cs="Arial"/>
            </w:rPr>
          </w:pPr>
          <w:r w:rsidRPr="00A90CCB">
            <w:rPr>
              <w:rFonts w:ascii="Arial" w:hAnsi="Arial" w:cs="Arial"/>
            </w:rPr>
            <w:t xml:space="preserve">Supervisor: Dr Leighton Pritchard </w:t>
          </w:r>
        </w:p>
        <w:p w14:paraId="4F3DE85E" w14:textId="77777777" w:rsidR="00F3702C" w:rsidRPr="00A90CCB" w:rsidRDefault="00F3702C" w:rsidP="009259BB">
          <w:pPr>
            <w:spacing w:line="360" w:lineRule="auto"/>
            <w:rPr>
              <w:rFonts w:ascii="Arial" w:hAnsi="Arial" w:cs="Arial"/>
            </w:rPr>
          </w:pPr>
        </w:p>
        <w:p w14:paraId="15084E9E" w14:textId="77777777" w:rsidR="00F3702C" w:rsidRPr="009259BB" w:rsidRDefault="00F3702C" w:rsidP="009259BB">
          <w:pPr>
            <w:spacing w:line="360" w:lineRule="auto"/>
            <w:rPr>
              <w:rFonts w:ascii="Arial" w:hAnsi="Arial" w:cs="Arial"/>
              <w:sz w:val="22"/>
              <w:szCs w:val="22"/>
            </w:rPr>
          </w:pPr>
        </w:p>
        <w:p w14:paraId="2271C08F" w14:textId="05188B82" w:rsidR="00F3702C" w:rsidRPr="009259BB" w:rsidRDefault="00F3702C" w:rsidP="00585B80">
          <w:pPr>
            <w:spacing w:line="360" w:lineRule="auto"/>
            <w:rPr>
              <w:rFonts w:ascii="Arial" w:hAnsi="Arial" w:cs="Arial"/>
              <w:sz w:val="22"/>
              <w:szCs w:val="22"/>
            </w:rPr>
          </w:pPr>
        </w:p>
        <w:p w14:paraId="00F4EDDE" w14:textId="485E8776" w:rsidR="00F3702C" w:rsidRPr="009259BB" w:rsidRDefault="00F3702C" w:rsidP="009259BB">
          <w:pPr>
            <w:spacing w:line="360" w:lineRule="auto"/>
            <w:rPr>
              <w:rFonts w:ascii="Arial" w:hAnsi="Arial" w:cs="Arial"/>
              <w:sz w:val="22"/>
              <w:szCs w:val="22"/>
            </w:rPr>
          </w:pPr>
        </w:p>
        <w:p w14:paraId="4F560ECD" w14:textId="6D7F9C19" w:rsidR="00F3702C" w:rsidRPr="009259BB" w:rsidRDefault="00055E4E" w:rsidP="009259BB">
          <w:pPr>
            <w:spacing w:line="360" w:lineRule="auto"/>
            <w:rPr>
              <w:rFonts w:ascii="Arial" w:hAnsi="Arial" w:cs="Arial"/>
              <w:sz w:val="22"/>
              <w:szCs w:val="22"/>
            </w:rPr>
          </w:pPr>
          <w:r>
            <w:rPr>
              <w:i/>
              <w:noProof/>
            </w:rPr>
            <mc:AlternateContent>
              <mc:Choice Requires="wpg">
                <w:drawing>
                  <wp:anchor distT="0" distB="0" distL="114300" distR="114300" simplePos="0" relativeHeight="251777024" behindDoc="1" locked="0" layoutInCell="1" allowOverlap="1" wp14:anchorId="3A98E9B9" wp14:editId="3374C482">
                    <wp:simplePos x="0" y="0"/>
                    <wp:positionH relativeFrom="column">
                      <wp:posOffset>652780</wp:posOffset>
                    </wp:positionH>
                    <wp:positionV relativeFrom="paragraph">
                      <wp:posOffset>60819</wp:posOffset>
                    </wp:positionV>
                    <wp:extent cx="1115060" cy="458470"/>
                    <wp:effectExtent l="0" t="0" r="2540" b="0"/>
                    <wp:wrapNone/>
                    <wp:docPr id="3066" name="Group 3066"/>
                    <wp:cNvGraphicFramePr/>
                    <a:graphic xmlns:a="http://schemas.openxmlformats.org/drawingml/2006/main">
                      <a:graphicData uri="http://schemas.microsoft.com/office/word/2010/wordprocessingGroup">
                        <wpg:wgp>
                          <wpg:cNvGrpSpPr/>
                          <wpg:grpSpPr>
                            <a:xfrm>
                              <a:off x="0" y="0"/>
                              <a:ext cx="1115060" cy="458470"/>
                              <a:chOff x="0" y="0"/>
                              <a:chExt cx="1115084" cy="458977"/>
                            </a:xfrm>
                          </wpg:grpSpPr>
                          <wps:wsp>
                            <wps:cNvPr id="646" name="Shape 646"/>
                            <wps:cNvSpPr/>
                            <wps:spPr>
                              <a:xfrm>
                                <a:off x="0" y="142545"/>
                                <a:ext cx="249554" cy="316433"/>
                              </a:xfrm>
                              <a:custGeom>
                                <a:avLst/>
                                <a:gdLst/>
                                <a:ahLst/>
                                <a:cxnLst/>
                                <a:rect l="0" t="0" r="0" b="0"/>
                                <a:pathLst>
                                  <a:path w="249554" h="316433">
                                    <a:moveTo>
                                      <a:pt x="249554" y="0"/>
                                    </a:moveTo>
                                    <a:lnTo>
                                      <a:pt x="249554" y="21031"/>
                                    </a:lnTo>
                                    <a:lnTo>
                                      <a:pt x="244768" y="28910"/>
                                    </a:lnTo>
                                    <a:cubicBezTo>
                                      <a:pt x="241665" y="33289"/>
                                      <a:pt x="239126" y="37512"/>
                                      <a:pt x="239126" y="38297"/>
                                    </a:cubicBezTo>
                                    <a:cubicBezTo>
                                      <a:pt x="239126" y="40842"/>
                                      <a:pt x="218480" y="74081"/>
                                      <a:pt x="213440" y="79650"/>
                                    </a:cubicBezTo>
                                    <a:cubicBezTo>
                                      <a:pt x="206172" y="87681"/>
                                      <a:pt x="209619" y="89947"/>
                                      <a:pt x="229055" y="89912"/>
                                    </a:cubicBezTo>
                                    <a:cubicBezTo>
                                      <a:pt x="244156" y="89885"/>
                                      <a:pt x="246700" y="89062"/>
                                      <a:pt x="247613" y="83913"/>
                                    </a:cubicBezTo>
                                    <a:lnTo>
                                      <a:pt x="249554" y="77113"/>
                                    </a:lnTo>
                                    <a:lnTo>
                                      <a:pt x="249554" y="116451"/>
                                    </a:lnTo>
                                    <a:lnTo>
                                      <a:pt x="246707" y="126563"/>
                                    </a:lnTo>
                                    <a:cubicBezTo>
                                      <a:pt x="241288" y="147555"/>
                                      <a:pt x="234224" y="181411"/>
                                      <a:pt x="224291" y="232868"/>
                                    </a:cubicBezTo>
                                    <a:cubicBezTo>
                                      <a:pt x="213905" y="286680"/>
                                      <a:pt x="202737" y="316433"/>
                                      <a:pt x="192923" y="316433"/>
                                    </a:cubicBezTo>
                                    <a:cubicBezTo>
                                      <a:pt x="185151" y="316433"/>
                                      <a:pt x="177970" y="303758"/>
                                      <a:pt x="171232" y="278145"/>
                                    </a:cubicBezTo>
                                    <a:cubicBezTo>
                                      <a:pt x="163835" y="250028"/>
                                      <a:pt x="162390" y="235438"/>
                                      <a:pt x="167003" y="235438"/>
                                    </a:cubicBezTo>
                                    <a:cubicBezTo>
                                      <a:pt x="169526" y="235438"/>
                                      <a:pt x="174064" y="249015"/>
                                      <a:pt x="185300" y="290185"/>
                                    </a:cubicBezTo>
                                    <a:cubicBezTo>
                                      <a:pt x="186987" y="296372"/>
                                      <a:pt x="190035" y="301434"/>
                                      <a:pt x="192072" y="301434"/>
                                    </a:cubicBezTo>
                                    <a:cubicBezTo>
                                      <a:pt x="195969" y="301434"/>
                                      <a:pt x="209115" y="253226"/>
                                      <a:pt x="215386" y="215938"/>
                                    </a:cubicBezTo>
                                    <a:cubicBezTo>
                                      <a:pt x="217328" y="204388"/>
                                      <a:pt x="224107" y="174172"/>
                                      <a:pt x="230451" y="148790"/>
                                    </a:cubicBezTo>
                                    <a:cubicBezTo>
                                      <a:pt x="236794" y="123408"/>
                                      <a:pt x="241341" y="101600"/>
                                      <a:pt x="240553" y="100327"/>
                                    </a:cubicBezTo>
                                    <a:cubicBezTo>
                                      <a:pt x="239767" y="99054"/>
                                      <a:pt x="230687" y="98688"/>
                                      <a:pt x="220376" y="99513"/>
                                    </a:cubicBezTo>
                                    <a:cubicBezTo>
                                      <a:pt x="200354" y="101116"/>
                                      <a:pt x="198025" y="102724"/>
                                      <a:pt x="182128" y="125907"/>
                                    </a:cubicBezTo>
                                    <a:cubicBezTo>
                                      <a:pt x="171157" y="141911"/>
                                      <a:pt x="144431" y="174920"/>
                                      <a:pt x="129881" y="190439"/>
                                    </a:cubicBezTo>
                                    <a:cubicBezTo>
                                      <a:pt x="113932" y="207452"/>
                                      <a:pt x="78782" y="236069"/>
                                      <a:pt x="65596" y="242781"/>
                                    </a:cubicBezTo>
                                    <a:cubicBezTo>
                                      <a:pt x="49894" y="250772"/>
                                      <a:pt x="26385" y="253555"/>
                                      <a:pt x="14887" y="248786"/>
                                    </a:cubicBezTo>
                                    <a:cubicBezTo>
                                      <a:pt x="0" y="242612"/>
                                      <a:pt x="2720" y="229438"/>
                                      <a:pt x="18882" y="229438"/>
                                    </a:cubicBezTo>
                                    <a:cubicBezTo>
                                      <a:pt x="21222" y="229438"/>
                                      <a:pt x="23136" y="232256"/>
                                      <a:pt x="23136" y="235700"/>
                                    </a:cubicBezTo>
                                    <a:cubicBezTo>
                                      <a:pt x="23136" y="241402"/>
                                      <a:pt x="24278" y="241774"/>
                                      <a:pt x="35886" y="239838"/>
                                    </a:cubicBezTo>
                                    <a:cubicBezTo>
                                      <a:pt x="42898" y="238668"/>
                                      <a:pt x="54709" y="234632"/>
                                      <a:pt x="62135" y="230870"/>
                                    </a:cubicBezTo>
                                    <a:cubicBezTo>
                                      <a:pt x="81293" y="221161"/>
                                      <a:pt x="118906" y="188140"/>
                                      <a:pt x="139831" y="162660"/>
                                    </a:cubicBezTo>
                                    <a:cubicBezTo>
                                      <a:pt x="175438" y="119300"/>
                                      <a:pt x="185585" y="105900"/>
                                      <a:pt x="184007" y="104321"/>
                                    </a:cubicBezTo>
                                    <a:cubicBezTo>
                                      <a:pt x="180284" y="100599"/>
                                      <a:pt x="79484" y="121162"/>
                                      <a:pt x="75159" y="126527"/>
                                    </a:cubicBezTo>
                                    <a:cubicBezTo>
                                      <a:pt x="72935" y="129286"/>
                                      <a:pt x="67534" y="130496"/>
                                      <a:pt x="60159" y="129889"/>
                                    </a:cubicBezTo>
                                    <a:cubicBezTo>
                                      <a:pt x="42676" y="128453"/>
                                      <a:pt x="45643" y="121598"/>
                                      <a:pt x="66635" y="114936"/>
                                    </a:cubicBezTo>
                                    <a:cubicBezTo>
                                      <a:pt x="88006" y="108153"/>
                                      <a:pt x="160255" y="94443"/>
                                      <a:pt x="174633" y="94443"/>
                                    </a:cubicBezTo>
                                    <a:cubicBezTo>
                                      <a:pt x="189710" y="94443"/>
                                      <a:pt x="199869" y="89515"/>
                                      <a:pt x="203279" y="80547"/>
                                    </a:cubicBezTo>
                                    <a:cubicBezTo>
                                      <a:pt x="204953" y="76145"/>
                                      <a:pt x="213480" y="60934"/>
                                      <a:pt x="222227" y="46746"/>
                                    </a:cubicBezTo>
                                    <a:cubicBezTo>
                                      <a:pt x="226601" y="39651"/>
                                      <a:pt x="232731" y="29321"/>
                                      <a:pt x="239082" y="18391"/>
                                    </a:cubicBezTo>
                                    <a:lnTo>
                                      <a:pt x="2495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 name="Shape 647"/>
                            <wps:cNvSpPr/>
                            <wps:spPr>
                              <a:xfrm>
                                <a:off x="245268" y="0"/>
                                <a:ext cx="145304" cy="317591"/>
                              </a:xfrm>
                              <a:custGeom>
                                <a:avLst/>
                                <a:gdLst/>
                                <a:ahLst/>
                                <a:cxnLst/>
                                <a:rect l="0" t="0" r="0" b="0"/>
                                <a:pathLst>
                                  <a:path w="145304" h="317591">
                                    <a:moveTo>
                                      <a:pt x="84182" y="0"/>
                                    </a:moveTo>
                                    <a:cubicBezTo>
                                      <a:pt x="91267" y="0"/>
                                      <a:pt x="89563" y="10916"/>
                                      <a:pt x="78418" y="36899"/>
                                    </a:cubicBezTo>
                                    <a:cubicBezTo>
                                      <a:pt x="67649" y="62004"/>
                                      <a:pt x="13623" y="222095"/>
                                      <a:pt x="13434" y="229460"/>
                                    </a:cubicBezTo>
                                    <a:cubicBezTo>
                                      <a:pt x="13392" y="231093"/>
                                      <a:pt x="17407" y="233164"/>
                                      <a:pt x="22357" y="234062"/>
                                    </a:cubicBezTo>
                                    <a:cubicBezTo>
                                      <a:pt x="29169" y="235297"/>
                                      <a:pt x="31152" y="237127"/>
                                      <a:pt x="30516" y="241591"/>
                                    </a:cubicBezTo>
                                    <a:cubicBezTo>
                                      <a:pt x="30055" y="244834"/>
                                      <a:pt x="28910" y="252887"/>
                                      <a:pt x="27974" y="259487"/>
                                    </a:cubicBezTo>
                                    <a:lnTo>
                                      <a:pt x="26271" y="271487"/>
                                    </a:lnTo>
                                    <a:lnTo>
                                      <a:pt x="38797" y="257238"/>
                                    </a:lnTo>
                                    <a:cubicBezTo>
                                      <a:pt x="47596" y="247228"/>
                                      <a:pt x="53602" y="242988"/>
                                      <a:pt x="58984" y="242988"/>
                                    </a:cubicBezTo>
                                    <a:cubicBezTo>
                                      <a:pt x="66145" y="242988"/>
                                      <a:pt x="66532" y="243722"/>
                                      <a:pt x="64906" y="254237"/>
                                    </a:cubicBezTo>
                                    <a:cubicBezTo>
                                      <a:pt x="63950" y="260424"/>
                                      <a:pt x="62264" y="268525"/>
                                      <a:pt x="61162" y="272237"/>
                                    </a:cubicBezTo>
                                    <a:cubicBezTo>
                                      <a:pt x="58115" y="282487"/>
                                      <a:pt x="64437" y="280572"/>
                                      <a:pt x="78612" y="266951"/>
                                    </a:cubicBezTo>
                                    <a:cubicBezTo>
                                      <a:pt x="85500" y="260331"/>
                                      <a:pt x="92536" y="255395"/>
                                      <a:pt x="94246" y="255981"/>
                                    </a:cubicBezTo>
                                    <a:cubicBezTo>
                                      <a:pt x="95955" y="256567"/>
                                      <a:pt x="97353" y="261869"/>
                                      <a:pt x="97353" y="267763"/>
                                    </a:cubicBezTo>
                                    <a:cubicBezTo>
                                      <a:pt x="97353" y="280777"/>
                                      <a:pt x="99455" y="283239"/>
                                      <a:pt x="108607" y="280941"/>
                                    </a:cubicBezTo>
                                    <a:cubicBezTo>
                                      <a:pt x="117219" y="278780"/>
                                      <a:pt x="125517" y="264275"/>
                                      <a:pt x="136327" y="232488"/>
                                    </a:cubicBezTo>
                                    <a:cubicBezTo>
                                      <a:pt x="138825" y="225141"/>
                                      <a:pt x="140706" y="219619"/>
                                      <a:pt x="142199" y="215533"/>
                                    </a:cubicBezTo>
                                    <a:lnTo>
                                      <a:pt x="145304" y="208243"/>
                                    </a:lnTo>
                                    <a:lnTo>
                                      <a:pt x="145304" y="241111"/>
                                    </a:lnTo>
                                    <a:lnTo>
                                      <a:pt x="139906" y="255660"/>
                                    </a:lnTo>
                                    <a:cubicBezTo>
                                      <a:pt x="135655" y="266757"/>
                                      <a:pt x="133284" y="276518"/>
                                      <a:pt x="134637" y="277354"/>
                                    </a:cubicBezTo>
                                    <a:cubicBezTo>
                                      <a:pt x="135990" y="278191"/>
                                      <a:pt x="140711" y="275525"/>
                                      <a:pt x="145128" y="271430"/>
                                    </a:cubicBezTo>
                                    <a:lnTo>
                                      <a:pt x="145304" y="271341"/>
                                    </a:lnTo>
                                    <a:lnTo>
                                      <a:pt x="145304" y="280805"/>
                                    </a:lnTo>
                                    <a:lnTo>
                                      <a:pt x="141601" y="282511"/>
                                    </a:lnTo>
                                    <a:cubicBezTo>
                                      <a:pt x="131732" y="288612"/>
                                      <a:pt x="128166" y="299985"/>
                                      <a:pt x="136121" y="299985"/>
                                    </a:cubicBezTo>
                                    <a:cubicBezTo>
                                      <a:pt x="137603" y="299985"/>
                                      <a:pt x="139764" y="299072"/>
                                      <a:pt x="142173" y="297621"/>
                                    </a:cubicBezTo>
                                    <a:lnTo>
                                      <a:pt x="145304" y="295301"/>
                                    </a:lnTo>
                                    <a:lnTo>
                                      <a:pt x="145304" y="306079"/>
                                    </a:lnTo>
                                    <a:lnTo>
                                      <a:pt x="136134" y="307268"/>
                                    </a:lnTo>
                                    <a:cubicBezTo>
                                      <a:pt x="122198" y="307474"/>
                                      <a:pt x="121418" y="307056"/>
                                      <a:pt x="119760" y="298485"/>
                                    </a:cubicBezTo>
                                    <a:cubicBezTo>
                                      <a:pt x="118614" y="292566"/>
                                      <a:pt x="116536" y="289896"/>
                                      <a:pt x="113685" y="290684"/>
                                    </a:cubicBezTo>
                                    <a:cubicBezTo>
                                      <a:pt x="95654" y="295668"/>
                                      <a:pt x="92936" y="294918"/>
                                      <a:pt x="88227" y="283646"/>
                                    </a:cubicBezTo>
                                    <a:lnTo>
                                      <a:pt x="83622" y="272623"/>
                                    </a:lnTo>
                                    <a:lnTo>
                                      <a:pt x="69743" y="286304"/>
                                    </a:lnTo>
                                    <a:cubicBezTo>
                                      <a:pt x="62112" y="293829"/>
                                      <a:pt x="54696" y="299985"/>
                                      <a:pt x="53266" y="299985"/>
                                    </a:cubicBezTo>
                                    <a:cubicBezTo>
                                      <a:pt x="48019" y="299985"/>
                                      <a:pt x="47116" y="290074"/>
                                      <a:pt x="50921" y="274217"/>
                                    </a:cubicBezTo>
                                    <a:cubicBezTo>
                                      <a:pt x="53066" y="265272"/>
                                      <a:pt x="53870" y="257002"/>
                                      <a:pt x="52706" y="255839"/>
                                    </a:cubicBezTo>
                                    <a:cubicBezTo>
                                      <a:pt x="49950" y="253081"/>
                                      <a:pt x="38962" y="266787"/>
                                      <a:pt x="25128" y="290237"/>
                                    </a:cubicBezTo>
                                    <a:cubicBezTo>
                                      <a:pt x="8989" y="317591"/>
                                      <a:pt x="0" y="314342"/>
                                      <a:pt x="10385" y="284909"/>
                                    </a:cubicBezTo>
                                    <a:cubicBezTo>
                                      <a:pt x="12874" y="277853"/>
                                      <a:pt x="15761" y="264858"/>
                                      <a:pt x="16797" y="256032"/>
                                    </a:cubicBezTo>
                                    <a:cubicBezTo>
                                      <a:pt x="18368" y="242665"/>
                                      <a:pt x="17899" y="239988"/>
                                      <a:pt x="13983" y="239988"/>
                                    </a:cubicBezTo>
                                    <a:cubicBezTo>
                                      <a:pt x="11470" y="239988"/>
                                      <a:pt x="8719" y="244559"/>
                                      <a:pt x="5214" y="255701"/>
                                    </a:cubicBezTo>
                                    <a:lnTo>
                                      <a:pt x="4287" y="258996"/>
                                    </a:lnTo>
                                    <a:lnTo>
                                      <a:pt x="4287" y="219658"/>
                                    </a:lnTo>
                                    <a:lnTo>
                                      <a:pt x="4409" y="219228"/>
                                    </a:lnTo>
                                    <a:cubicBezTo>
                                      <a:pt x="7980" y="207606"/>
                                      <a:pt x="15710" y="183919"/>
                                      <a:pt x="24350" y="158242"/>
                                    </a:cubicBezTo>
                                    <a:cubicBezTo>
                                      <a:pt x="40156" y="111268"/>
                                      <a:pt x="46949" y="84314"/>
                                      <a:pt x="42650" y="88507"/>
                                    </a:cubicBezTo>
                                    <a:cubicBezTo>
                                      <a:pt x="41217" y="89905"/>
                                      <a:pt x="38551" y="94763"/>
                                      <a:pt x="34576" y="103494"/>
                                    </a:cubicBezTo>
                                    <a:cubicBezTo>
                                      <a:pt x="25077" y="124357"/>
                                      <a:pt x="13602" y="147206"/>
                                      <a:pt x="5829" y="161037"/>
                                    </a:cubicBezTo>
                                    <a:lnTo>
                                      <a:pt x="4287" y="163576"/>
                                    </a:lnTo>
                                    <a:lnTo>
                                      <a:pt x="4287" y="142545"/>
                                    </a:lnTo>
                                    <a:lnTo>
                                      <a:pt x="12003" y="128994"/>
                                    </a:lnTo>
                                    <a:cubicBezTo>
                                      <a:pt x="22529" y="110020"/>
                                      <a:pt x="34361" y="89771"/>
                                      <a:pt x="38299" y="83996"/>
                                    </a:cubicBezTo>
                                    <a:cubicBezTo>
                                      <a:pt x="42236" y="78222"/>
                                      <a:pt x="53527" y="56959"/>
                                      <a:pt x="63390" y="36748"/>
                                    </a:cubicBezTo>
                                    <a:cubicBezTo>
                                      <a:pt x="73251" y="16536"/>
                                      <a:pt x="82608" y="0"/>
                                      <a:pt x="841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 name="Shape 648"/>
                            <wps:cNvSpPr/>
                            <wps:spPr>
                              <a:xfrm>
                                <a:off x="390571" y="248951"/>
                                <a:ext cx="54064" cy="57128"/>
                              </a:xfrm>
                              <a:custGeom>
                                <a:avLst/>
                                <a:gdLst/>
                                <a:ahLst/>
                                <a:cxnLst/>
                                <a:rect l="0" t="0" r="0" b="0"/>
                                <a:pathLst>
                                  <a:path w="54064" h="57128">
                                    <a:moveTo>
                                      <a:pt x="54064" y="0"/>
                                    </a:moveTo>
                                    <a:lnTo>
                                      <a:pt x="54064" y="10090"/>
                                    </a:lnTo>
                                    <a:lnTo>
                                      <a:pt x="51545" y="11037"/>
                                    </a:lnTo>
                                    <a:cubicBezTo>
                                      <a:pt x="48093" y="14489"/>
                                      <a:pt x="49361" y="18036"/>
                                      <a:pt x="54045" y="18036"/>
                                    </a:cubicBezTo>
                                    <a:lnTo>
                                      <a:pt x="54064" y="18018"/>
                                    </a:lnTo>
                                    <a:lnTo>
                                      <a:pt x="54064" y="28492"/>
                                    </a:lnTo>
                                    <a:lnTo>
                                      <a:pt x="52900" y="29576"/>
                                    </a:lnTo>
                                    <a:lnTo>
                                      <a:pt x="54064" y="31600"/>
                                    </a:lnTo>
                                    <a:lnTo>
                                      <a:pt x="54064" y="45661"/>
                                    </a:lnTo>
                                    <a:lnTo>
                                      <a:pt x="48504" y="42466"/>
                                    </a:lnTo>
                                    <a:cubicBezTo>
                                      <a:pt x="41213" y="35616"/>
                                      <a:pt x="33092" y="34106"/>
                                      <a:pt x="30045" y="39036"/>
                                    </a:cubicBezTo>
                                    <a:cubicBezTo>
                                      <a:pt x="29027" y="40685"/>
                                      <a:pt x="25960" y="42035"/>
                                      <a:pt x="23232" y="42035"/>
                                    </a:cubicBezTo>
                                    <a:cubicBezTo>
                                      <a:pt x="20504" y="42035"/>
                                      <a:pt x="15390" y="45650"/>
                                      <a:pt x="11867" y="50068"/>
                                    </a:cubicBezTo>
                                    <a:cubicBezTo>
                                      <a:pt x="9212" y="53398"/>
                                      <a:pt x="6985" y="55415"/>
                                      <a:pt x="3906" y="56622"/>
                                    </a:cubicBezTo>
                                    <a:lnTo>
                                      <a:pt x="0" y="57128"/>
                                    </a:lnTo>
                                    <a:lnTo>
                                      <a:pt x="0" y="46350"/>
                                    </a:lnTo>
                                    <a:lnTo>
                                      <a:pt x="4405" y="43084"/>
                                    </a:lnTo>
                                    <a:cubicBezTo>
                                      <a:pt x="9346" y="38787"/>
                                      <a:pt x="13547" y="33846"/>
                                      <a:pt x="13547" y="31269"/>
                                    </a:cubicBezTo>
                                    <a:cubicBezTo>
                                      <a:pt x="13547" y="28422"/>
                                      <a:pt x="12168" y="27181"/>
                                      <a:pt x="9323" y="27559"/>
                                    </a:cubicBezTo>
                                    <a:lnTo>
                                      <a:pt x="0" y="31855"/>
                                    </a:lnTo>
                                    <a:lnTo>
                                      <a:pt x="0" y="22390"/>
                                    </a:lnTo>
                                    <a:lnTo>
                                      <a:pt x="14101" y="15218"/>
                                    </a:lnTo>
                                    <a:cubicBezTo>
                                      <a:pt x="18027" y="15504"/>
                                      <a:pt x="21064" y="18493"/>
                                      <a:pt x="23044" y="24172"/>
                                    </a:cubicBezTo>
                                    <a:cubicBezTo>
                                      <a:pt x="27188" y="36062"/>
                                      <a:pt x="31902" y="34130"/>
                                      <a:pt x="37825" y="18118"/>
                                    </a:cubicBezTo>
                                    <a:cubicBezTo>
                                      <a:pt x="39817" y="12733"/>
                                      <a:pt x="42952" y="8186"/>
                                      <a:pt x="46534" y="4694"/>
                                    </a:cubicBezTo>
                                    <a:lnTo>
                                      <a:pt x="540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 name="Shape 649"/>
                            <wps:cNvSpPr/>
                            <wps:spPr>
                              <a:xfrm>
                                <a:off x="390571" y="205038"/>
                                <a:ext cx="9502" cy="36073"/>
                              </a:xfrm>
                              <a:custGeom>
                                <a:avLst/>
                                <a:gdLst/>
                                <a:ahLst/>
                                <a:cxnLst/>
                                <a:rect l="0" t="0" r="0" b="0"/>
                                <a:pathLst>
                                  <a:path w="9502" h="36073">
                                    <a:moveTo>
                                      <a:pt x="3057" y="104"/>
                                    </a:moveTo>
                                    <a:cubicBezTo>
                                      <a:pt x="3925" y="208"/>
                                      <a:pt x="4866" y="971"/>
                                      <a:pt x="6111" y="2005"/>
                                    </a:cubicBezTo>
                                    <a:cubicBezTo>
                                      <a:pt x="9502" y="4819"/>
                                      <a:pt x="9299" y="9965"/>
                                      <a:pt x="3011" y="27957"/>
                                    </a:cubicBezTo>
                                    <a:lnTo>
                                      <a:pt x="0" y="36073"/>
                                    </a:lnTo>
                                    <a:lnTo>
                                      <a:pt x="0" y="3205"/>
                                    </a:lnTo>
                                    <a:lnTo>
                                      <a:pt x="446" y="2157"/>
                                    </a:lnTo>
                                    <a:cubicBezTo>
                                      <a:pt x="1397" y="554"/>
                                      <a:pt x="2190" y="0"/>
                                      <a:pt x="3057" y="10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 name="Shape 650"/>
                            <wps:cNvSpPr/>
                            <wps:spPr>
                              <a:xfrm>
                                <a:off x="444635" y="244208"/>
                                <a:ext cx="17981" cy="33235"/>
                              </a:xfrm>
                              <a:custGeom>
                                <a:avLst/>
                                <a:gdLst/>
                                <a:ahLst/>
                                <a:cxnLst/>
                                <a:rect l="0" t="0" r="0" b="0"/>
                                <a:pathLst>
                                  <a:path w="17981" h="33235">
                                    <a:moveTo>
                                      <a:pt x="3859" y="2337"/>
                                    </a:moveTo>
                                    <a:cubicBezTo>
                                      <a:pt x="11418" y="0"/>
                                      <a:pt x="17981" y="2740"/>
                                      <a:pt x="17981" y="12280"/>
                                    </a:cubicBezTo>
                                    <a:cubicBezTo>
                                      <a:pt x="17981" y="19553"/>
                                      <a:pt x="16110" y="22102"/>
                                      <a:pt x="8231" y="25571"/>
                                    </a:cubicBezTo>
                                    <a:lnTo>
                                      <a:pt x="0" y="33235"/>
                                    </a:lnTo>
                                    <a:lnTo>
                                      <a:pt x="0" y="22761"/>
                                    </a:lnTo>
                                    <a:lnTo>
                                      <a:pt x="4481" y="18280"/>
                                    </a:lnTo>
                                    <a:cubicBezTo>
                                      <a:pt x="4481" y="15938"/>
                                      <a:pt x="3594" y="14450"/>
                                      <a:pt x="2276" y="13978"/>
                                    </a:cubicBezTo>
                                    <a:lnTo>
                                      <a:pt x="0" y="14833"/>
                                    </a:lnTo>
                                    <a:lnTo>
                                      <a:pt x="0" y="4743"/>
                                    </a:lnTo>
                                    <a:lnTo>
                                      <a:pt x="3859" y="233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 name="Shape 651"/>
                            <wps:cNvSpPr/>
                            <wps:spPr>
                              <a:xfrm>
                                <a:off x="444635" y="237179"/>
                                <a:ext cx="82478" cy="63467"/>
                              </a:xfrm>
                              <a:custGeom>
                                <a:avLst/>
                                <a:gdLst/>
                                <a:ahLst/>
                                <a:cxnLst/>
                                <a:rect l="0" t="0" r="0" b="0"/>
                                <a:pathLst>
                                  <a:path w="82478" h="63467">
                                    <a:moveTo>
                                      <a:pt x="79654" y="136"/>
                                    </a:moveTo>
                                    <a:cubicBezTo>
                                      <a:pt x="81947" y="273"/>
                                      <a:pt x="82478" y="1987"/>
                                      <a:pt x="82478" y="5353"/>
                                    </a:cubicBezTo>
                                    <a:cubicBezTo>
                                      <a:pt x="82478" y="9027"/>
                                      <a:pt x="78471" y="12472"/>
                                      <a:pt x="70608" y="15560"/>
                                    </a:cubicBezTo>
                                    <a:cubicBezTo>
                                      <a:pt x="61608" y="19097"/>
                                      <a:pt x="58319" y="22286"/>
                                      <a:pt x="56999" y="28765"/>
                                    </a:cubicBezTo>
                                    <a:cubicBezTo>
                                      <a:pt x="53067" y="48054"/>
                                      <a:pt x="50519" y="52511"/>
                                      <a:pt x="40447" y="57722"/>
                                    </a:cubicBezTo>
                                    <a:cubicBezTo>
                                      <a:pt x="30073" y="63091"/>
                                      <a:pt x="14724" y="63467"/>
                                      <a:pt x="3691" y="59554"/>
                                    </a:cubicBezTo>
                                    <a:lnTo>
                                      <a:pt x="0" y="57432"/>
                                    </a:lnTo>
                                    <a:lnTo>
                                      <a:pt x="0" y="43372"/>
                                    </a:lnTo>
                                    <a:lnTo>
                                      <a:pt x="3226" y="48985"/>
                                    </a:lnTo>
                                    <a:cubicBezTo>
                                      <a:pt x="10399" y="51738"/>
                                      <a:pt x="27134" y="51170"/>
                                      <a:pt x="35784" y="47881"/>
                                    </a:cubicBezTo>
                                    <a:cubicBezTo>
                                      <a:pt x="41487" y="45713"/>
                                      <a:pt x="43482" y="42800"/>
                                      <a:pt x="43490" y="36631"/>
                                    </a:cubicBezTo>
                                    <a:cubicBezTo>
                                      <a:pt x="43506" y="24233"/>
                                      <a:pt x="53862" y="9565"/>
                                      <a:pt x="66252" y="4387"/>
                                    </a:cubicBezTo>
                                    <a:cubicBezTo>
                                      <a:pt x="73304" y="1442"/>
                                      <a:pt x="77360" y="0"/>
                                      <a:pt x="79654" y="1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 name="Shape 652"/>
                            <wps:cNvSpPr/>
                            <wps:spPr>
                              <a:xfrm>
                                <a:off x="520571" y="108445"/>
                                <a:ext cx="148511" cy="215567"/>
                              </a:xfrm>
                              <a:custGeom>
                                <a:avLst/>
                                <a:gdLst/>
                                <a:ahLst/>
                                <a:cxnLst/>
                                <a:rect l="0" t="0" r="0" b="0"/>
                                <a:pathLst>
                                  <a:path w="148511" h="215567">
                                    <a:moveTo>
                                      <a:pt x="148511" y="0"/>
                                    </a:moveTo>
                                    <a:lnTo>
                                      <a:pt x="148511" y="20362"/>
                                    </a:lnTo>
                                    <a:lnTo>
                                      <a:pt x="139564" y="35548"/>
                                    </a:lnTo>
                                    <a:cubicBezTo>
                                      <a:pt x="118538" y="73167"/>
                                      <a:pt x="100742" y="127637"/>
                                      <a:pt x="116531" y="106045"/>
                                    </a:cubicBezTo>
                                    <a:cubicBezTo>
                                      <a:pt x="121700" y="98977"/>
                                      <a:pt x="128659" y="88140"/>
                                      <a:pt x="136191" y="75722"/>
                                    </a:cubicBezTo>
                                    <a:lnTo>
                                      <a:pt x="148511" y="54484"/>
                                    </a:lnTo>
                                    <a:lnTo>
                                      <a:pt x="148511" y="73499"/>
                                    </a:lnTo>
                                    <a:lnTo>
                                      <a:pt x="145153" y="78923"/>
                                    </a:lnTo>
                                    <a:cubicBezTo>
                                      <a:pt x="132010" y="99373"/>
                                      <a:pt x="119934" y="116612"/>
                                      <a:pt x="116610" y="118682"/>
                                    </a:cubicBezTo>
                                    <a:cubicBezTo>
                                      <a:pt x="114526" y="119982"/>
                                      <a:pt x="109832" y="124938"/>
                                      <a:pt x="106178" y="129697"/>
                                    </a:cubicBezTo>
                                    <a:cubicBezTo>
                                      <a:pt x="98931" y="139142"/>
                                      <a:pt x="97100" y="160382"/>
                                      <a:pt x="102643" y="170738"/>
                                    </a:cubicBezTo>
                                    <a:cubicBezTo>
                                      <a:pt x="107433" y="179689"/>
                                      <a:pt x="114127" y="179370"/>
                                      <a:pt x="141512" y="161037"/>
                                    </a:cubicBezTo>
                                    <a:lnTo>
                                      <a:pt x="148511" y="156103"/>
                                    </a:lnTo>
                                    <a:lnTo>
                                      <a:pt x="148511" y="170656"/>
                                    </a:lnTo>
                                    <a:lnTo>
                                      <a:pt x="140959" y="176209"/>
                                    </a:lnTo>
                                    <a:cubicBezTo>
                                      <a:pt x="110567" y="196066"/>
                                      <a:pt x="94820" y="192751"/>
                                      <a:pt x="89093" y="165291"/>
                                    </a:cubicBezTo>
                                    <a:cubicBezTo>
                                      <a:pt x="87975" y="159929"/>
                                      <a:pt x="86280" y="155542"/>
                                      <a:pt x="85326" y="155542"/>
                                    </a:cubicBezTo>
                                    <a:cubicBezTo>
                                      <a:pt x="84371" y="155542"/>
                                      <a:pt x="73343" y="164764"/>
                                      <a:pt x="60815" y="176037"/>
                                    </a:cubicBezTo>
                                    <a:cubicBezTo>
                                      <a:pt x="30836" y="203016"/>
                                      <a:pt x="13105" y="215567"/>
                                      <a:pt x="7832" y="213544"/>
                                    </a:cubicBezTo>
                                    <a:cubicBezTo>
                                      <a:pt x="0" y="210538"/>
                                      <a:pt x="3542" y="202111"/>
                                      <a:pt x="14868" y="196807"/>
                                    </a:cubicBezTo>
                                    <a:cubicBezTo>
                                      <a:pt x="21013" y="193930"/>
                                      <a:pt x="34815" y="184007"/>
                                      <a:pt x="45540" y="174758"/>
                                    </a:cubicBezTo>
                                    <a:cubicBezTo>
                                      <a:pt x="56264" y="165509"/>
                                      <a:pt x="70067" y="154543"/>
                                      <a:pt x="76213" y="150393"/>
                                    </a:cubicBezTo>
                                    <a:cubicBezTo>
                                      <a:pt x="86062" y="143739"/>
                                      <a:pt x="88298" y="139772"/>
                                      <a:pt x="95068" y="116945"/>
                                    </a:cubicBezTo>
                                    <a:cubicBezTo>
                                      <a:pt x="108420" y="71930"/>
                                      <a:pt x="127704" y="29957"/>
                                      <a:pt x="147842" y="810"/>
                                    </a:cubicBezTo>
                                    <a:lnTo>
                                      <a:pt x="148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3" name="Shape 653"/>
                            <wps:cNvSpPr/>
                            <wps:spPr>
                              <a:xfrm>
                                <a:off x="669081" y="119807"/>
                                <a:ext cx="94694" cy="193010"/>
                              </a:xfrm>
                              <a:custGeom>
                                <a:avLst/>
                                <a:gdLst/>
                                <a:ahLst/>
                                <a:cxnLst/>
                                <a:rect l="0" t="0" r="0" b="0"/>
                                <a:pathLst>
                                  <a:path w="94694" h="193010">
                                    <a:moveTo>
                                      <a:pt x="94694" y="0"/>
                                    </a:moveTo>
                                    <a:lnTo>
                                      <a:pt x="94694" y="19655"/>
                                    </a:lnTo>
                                    <a:lnTo>
                                      <a:pt x="79140" y="44303"/>
                                    </a:lnTo>
                                    <a:cubicBezTo>
                                      <a:pt x="63399" y="72103"/>
                                      <a:pt x="52969" y="98939"/>
                                      <a:pt x="63342" y="90330"/>
                                    </a:cubicBezTo>
                                    <a:cubicBezTo>
                                      <a:pt x="66691" y="87550"/>
                                      <a:pt x="79626" y="70101"/>
                                      <a:pt x="92863" y="51221"/>
                                    </a:cubicBezTo>
                                    <a:lnTo>
                                      <a:pt x="94694" y="48536"/>
                                    </a:lnTo>
                                    <a:lnTo>
                                      <a:pt x="94694" y="66259"/>
                                    </a:lnTo>
                                    <a:lnTo>
                                      <a:pt x="68022" y="95162"/>
                                    </a:lnTo>
                                    <a:cubicBezTo>
                                      <a:pt x="45677" y="115850"/>
                                      <a:pt x="40479" y="126826"/>
                                      <a:pt x="41629" y="150904"/>
                                    </a:cubicBezTo>
                                    <a:cubicBezTo>
                                      <a:pt x="42331" y="165627"/>
                                      <a:pt x="43600" y="169823"/>
                                      <a:pt x="47579" y="170581"/>
                                    </a:cubicBezTo>
                                    <a:cubicBezTo>
                                      <a:pt x="53696" y="171746"/>
                                      <a:pt x="70685" y="160244"/>
                                      <a:pt x="84269" y="146969"/>
                                    </a:cubicBezTo>
                                    <a:lnTo>
                                      <a:pt x="94694" y="135193"/>
                                    </a:lnTo>
                                    <a:lnTo>
                                      <a:pt x="94694" y="173874"/>
                                    </a:lnTo>
                                    <a:lnTo>
                                      <a:pt x="89167" y="169184"/>
                                    </a:lnTo>
                                    <a:lnTo>
                                      <a:pt x="82880" y="161191"/>
                                    </a:lnTo>
                                    <a:lnTo>
                                      <a:pt x="74700" y="168818"/>
                                    </a:lnTo>
                                    <a:cubicBezTo>
                                      <a:pt x="48756" y="193010"/>
                                      <a:pt x="29023" y="186613"/>
                                      <a:pt x="29023" y="154012"/>
                                    </a:cubicBezTo>
                                    <a:cubicBezTo>
                                      <a:pt x="29023" y="136278"/>
                                      <a:pt x="24105" y="133002"/>
                                      <a:pt x="16017" y="145348"/>
                                    </a:cubicBezTo>
                                    <a:cubicBezTo>
                                      <a:pt x="14725" y="147319"/>
                                      <a:pt x="11428" y="150498"/>
                                      <a:pt x="7156" y="154032"/>
                                    </a:cubicBezTo>
                                    <a:lnTo>
                                      <a:pt x="0" y="159294"/>
                                    </a:lnTo>
                                    <a:lnTo>
                                      <a:pt x="0" y="144741"/>
                                    </a:lnTo>
                                    <a:lnTo>
                                      <a:pt x="27979" y="125015"/>
                                    </a:lnTo>
                                    <a:cubicBezTo>
                                      <a:pt x="31531" y="122446"/>
                                      <a:pt x="38035" y="110520"/>
                                      <a:pt x="42434" y="98513"/>
                                    </a:cubicBezTo>
                                    <a:cubicBezTo>
                                      <a:pt x="51892" y="72699"/>
                                      <a:pt x="63951" y="47585"/>
                                      <a:pt x="76527" y="26643"/>
                                    </a:cubicBezTo>
                                    <a:lnTo>
                                      <a:pt x="94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 name="Shape 654"/>
                            <wps:cNvSpPr/>
                            <wps:spPr>
                              <a:xfrm>
                                <a:off x="669081" y="68514"/>
                                <a:ext cx="52373" cy="113431"/>
                              </a:xfrm>
                              <a:custGeom>
                                <a:avLst/>
                                <a:gdLst/>
                                <a:ahLst/>
                                <a:cxnLst/>
                                <a:rect l="0" t="0" r="0" b="0"/>
                                <a:pathLst>
                                  <a:path w="52373" h="113431">
                                    <a:moveTo>
                                      <a:pt x="37460" y="1664"/>
                                    </a:moveTo>
                                    <a:cubicBezTo>
                                      <a:pt x="41414" y="0"/>
                                      <a:pt x="43948" y="1279"/>
                                      <a:pt x="46833" y="4755"/>
                                    </a:cubicBezTo>
                                    <a:cubicBezTo>
                                      <a:pt x="52373" y="11431"/>
                                      <a:pt x="47779" y="28032"/>
                                      <a:pt x="31593" y="59823"/>
                                    </a:cubicBezTo>
                                    <a:cubicBezTo>
                                      <a:pt x="27796" y="67283"/>
                                      <a:pt x="22344" y="76928"/>
                                      <a:pt x="16199" y="87264"/>
                                    </a:cubicBezTo>
                                    <a:lnTo>
                                      <a:pt x="0" y="113431"/>
                                    </a:lnTo>
                                    <a:lnTo>
                                      <a:pt x="0" y="94416"/>
                                    </a:lnTo>
                                    <a:lnTo>
                                      <a:pt x="10774" y="75843"/>
                                    </a:lnTo>
                                    <a:cubicBezTo>
                                      <a:pt x="25690" y="49058"/>
                                      <a:pt x="38022" y="24700"/>
                                      <a:pt x="38022" y="20274"/>
                                    </a:cubicBezTo>
                                    <a:cubicBezTo>
                                      <a:pt x="38022" y="16268"/>
                                      <a:pt x="36718" y="14797"/>
                                      <a:pt x="34354" y="15572"/>
                                    </a:cubicBezTo>
                                    <a:cubicBezTo>
                                      <a:pt x="29035" y="17317"/>
                                      <a:pt x="18351" y="30438"/>
                                      <a:pt x="5082" y="51668"/>
                                    </a:cubicBezTo>
                                    <a:lnTo>
                                      <a:pt x="0" y="60294"/>
                                    </a:lnTo>
                                    <a:lnTo>
                                      <a:pt x="0" y="39932"/>
                                    </a:lnTo>
                                    <a:lnTo>
                                      <a:pt x="19566" y="16232"/>
                                    </a:lnTo>
                                    <a:cubicBezTo>
                                      <a:pt x="28132" y="7935"/>
                                      <a:pt x="33506" y="3328"/>
                                      <a:pt x="37460" y="166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 name="Shape 655"/>
                            <wps:cNvSpPr/>
                            <wps:spPr>
                              <a:xfrm>
                                <a:off x="763775" y="206904"/>
                                <a:ext cx="222408" cy="96210"/>
                              </a:xfrm>
                              <a:custGeom>
                                <a:avLst/>
                                <a:gdLst/>
                                <a:ahLst/>
                                <a:cxnLst/>
                                <a:rect l="0" t="0" r="0" b="0"/>
                                <a:pathLst>
                                  <a:path w="222408" h="96210">
                                    <a:moveTo>
                                      <a:pt x="185223" y="775"/>
                                    </a:moveTo>
                                    <a:cubicBezTo>
                                      <a:pt x="186409" y="1033"/>
                                      <a:pt x="187313" y="2193"/>
                                      <a:pt x="188061" y="4142"/>
                                    </a:cubicBezTo>
                                    <a:cubicBezTo>
                                      <a:pt x="189103" y="6856"/>
                                      <a:pt x="183048" y="18398"/>
                                      <a:pt x="173063" y="32731"/>
                                    </a:cubicBezTo>
                                    <a:cubicBezTo>
                                      <a:pt x="163853" y="45950"/>
                                      <a:pt x="156318" y="58027"/>
                                      <a:pt x="156318" y="59569"/>
                                    </a:cubicBezTo>
                                    <a:cubicBezTo>
                                      <a:pt x="156318" y="61111"/>
                                      <a:pt x="167639" y="63316"/>
                                      <a:pt x="181476" y="64469"/>
                                    </a:cubicBezTo>
                                    <a:lnTo>
                                      <a:pt x="206632" y="66564"/>
                                    </a:lnTo>
                                    <a:lnTo>
                                      <a:pt x="220703" y="55824"/>
                                    </a:lnTo>
                                    <a:lnTo>
                                      <a:pt x="222408" y="54597"/>
                                    </a:lnTo>
                                    <a:lnTo>
                                      <a:pt x="222408" y="68962"/>
                                    </a:lnTo>
                                    <a:lnTo>
                                      <a:pt x="220065" y="69338"/>
                                    </a:lnTo>
                                    <a:cubicBezTo>
                                      <a:pt x="212065" y="72361"/>
                                      <a:pt x="211189" y="79624"/>
                                      <a:pt x="218486" y="82424"/>
                                    </a:cubicBezTo>
                                    <a:lnTo>
                                      <a:pt x="222408" y="81240"/>
                                    </a:lnTo>
                                    <a:lnTo>
                                      <a:pt x="222408" y="88695"/>
                                    </a:lnTo>
                                    <a:lnTo>
                                      <a:pt x="215857" y="91995"/>
                                    </a:lnTo>
                                    <a:cubicBezTo>
                                      <a:pt x="211431" y="96002"/>
                                      <a:pt x="209586" y="96210"/>
                                      <a:pt x="205871" y="93128"/>
                                    </a:cubicBezTo>
                                    <a:cubicBezTo>
                                      <a:pt x="203366" y="91049"/>
                                      <a:pt x="201316" y="86290"/>
                                      <a:pt x="201316" y="82552"/>
                                    </a:cubicBezTo>
                                    <a:cubicBezTo>
                                      <a:pt x="201316" y="76247"/>
                                      <a:pt x="199756" y="75660"/>
                                      <a:pt x="179567" y="74375"/>
                                    </a:cubicBezTo>
                                    <a:cubicBezTo>
                                      <a:pt x="159637" y="73106"/>
                                      <a:pt x="157149" y="73606"/>
                                      <a:pt x="149812" y="80364"/>
                                    </a:cubicBezTo>
                                    <a:cubicBezTo>
                                      <a:pt x="141107" y="88380"/>
                                      <a:pt x="135319" y="87271"/>
                                      <a:pt x="135319" y="77584"/>
                                    </a:cubicBezTo>
                                    <a:cubicBezTo>
                                      <a:pt x="135319" y="72865"/>
                                      <a:pt x="134101" y="71968"/>
                                      <a:pt x="130069" y="73718"/>
                                    </a:cubicBezTo>
                                    <a:cubicBezTo>
                                      <a:pt x="127182" y="74971"/>
                                      <a:pt x="120551" y="76600"/>
                                      <a:pt x="115334" y="77336"/>
                                    </a:cubicBezTo>
                                    <a:cubicBezTo>
                                      <a:pt x="107629" y="78425"/>
                                      <a:pt x="104890" y="77213"/>
                                      <a:pt x="100739" y="70879"/>
                                    </a:cubicBezTo>
                                    <a:cubicBezTo>
                                      <a:pt x="97930" y="66591"/>
                                      <a:pt x="93902" y="63082"/>
                                      <a:pt x="91788" y="63082"/>
                                    </a:cubicBezTo>
                                    <a:cubicBezTo>
                                      <a:pt x="89675" y="63082"/>
                                      <a:pt x="83580" y="69886"/>
                                      <a:pt x="78245" y="78201"/>
                                    </a:cubicBezTo>
                                    <a:cubicBezTo>
                                      <a:pt x="68149" y="93935"/>
                                      <a:pt x="62525" y="95907"/>
                                      <a:pt x="60826" y="84311"/>
                                    </a:cubicBezTo>
                                    <a:cubicBezTo>
                                      <a:pt x="59759" y="77028"/>
                                      <a:pt x="59405" y="77042"/>
                                      <a:pt x="37823" y="85252"/>
                                    </a:cubicBezTo>
                                    <a:cubicBezTo>
                                      <a:pt x="31223" y="87763"/>
                                      <a:pt x="20184" y="89877"/>
                                      <a:pt x="13292" y="89950"/>
                                    </a:cubicBezTo>
                                    <a:cubicBezTo>
                                      <a:pt x="8248" y="90003"/>
                                      <a:pt x="4809" y="89646"/>
                                      <a:pt x="1998" y="88471"/>
                                    </a:cubicBezTo>
                                    <a:lnTo>
                                      <a:pt x="0" y="86777"/>
                                    </a:lnTo>
                                    <a:lnTo>
                                      <a:pt x="0" y="48096"/>
                                    </a:lnTo>
                                    <a:lnTo>
                                      <a:pt x="1495" y="46407"/>
                                    </a:lnTo>
                                    <a:cubicBezTo>
                                      <a:pt x="8342" y="37081"/>
                                      <a:pt x="15803" y="30083"/>
                                      <a:pt x="18900" y="30083"/>
                                    </a:cubicBezTo>
                                    <a:cubicBezTo>
                                      <a:pt x="27417" y="30083"/>
                                      <a:pt x="25301" y="38775"/>
                                      <a:pt x="13644" y="51678"/>
                                    </a:cubicBezTo>
                                    <a:cubicBezTo>
                                      <a:pt x="1207" y="65444"/>
                                      <a:pt x="605" y="75986"/>
                                      <a:pt x="12163" y="77617"/>
                                    </a:cubicBezTo>
                                    <a:cubicBezTo>
                                      <a:pt x="20997" y="78864"/>
                                      <a:pt x="56151" y="70006"/>
                                      <a:pt x="65534" y="64169"/>
                                    </a:cubicBezTo>
                                    <a:cubicBezTo>
                                      <a:pt x="69224" y="61873"/>
                                      <a:pt x="75035" y="54526"/>
                                      <a:pt x="78444" y="47843"/>
                                    </a:cubicBezTo>
                                    <a:cubicBezTo>
                                      <a:pt x="84812" y="35361"/>
                                      <a:pt x="91019" y="33628"/>
                                      <a:pt x="92867" y="43818"/>
                                    </a:cubicBezTo>
                                    <a:cubicBezTo>
                                      <a:pt x="93442" y="46989"/>
                                      <a:pt x="98521" y="53442"/>
                                      <a:pt x="104152" y="58159"/>
                                    </a:cubicBezTo>
                                    <a:cubicBezTo>
                                      <a:pt x="112811" y="65412"/>
                                      <a:pt x="116054" y="66425"/>
                                      <a:pt x="125157" y="64716"/>
                                    </a:cubicBezTo>
                                    <a:cubicBezTo>
                                      <a:pt x="137925" y="62321"/>
                                      <a:pt x="142899" y="57269"/>
                                      <a:pt x="163482" y="25798"/>
                                    </a:cubicBezTo>
                                    <a:cubicBezTo>
                                      <a:pt x="175557" y="7336"/>
                                      <a:pt x="181663" y="0"/>
                                      <a:pt x="185223" y="77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 name="Shape 656"/>
                            <wps:cNvSpPr/>
                            <wps:spPr>
                              <a:xfrm>
                                <a:off x="947091" y="95995"/>
                                <a:ext cx="21242" cy="26701"/>
                              </a:xfrm>
                              <a:custGeom>
                                <a:avLst/>
                                <a:gdLst/>
                                <a:ahLst/>
                                <a:cxnLst/>
                                <a:rect l="0" t="0" r="0" b="0"/>
                                <a:pathLst>
                                  <a:path w="21242" h="26701">
                                    <a:moveTo>
                                      <a:pt x="7444" y="0"/>
                                    </a:moveTo>
                                    <a:cubicBezTo>
                                      <a:pt x="16993" y="0"/>
                                      <a:pt x="21242" y="13043"/>
                                      <a:pt x="14040" y="20245"/>
                                    </a:cubicBezTo>
                                    <a:cubicBezTo>
                                      <a:pt x="7583" y="26701"/>
                                      <a:pt x="0" y="20428"/>
                                      <a:pt x="0" y="8633"/>
                                    </a:cubicBezTo>
                                    <a:cubicBezTo>
                                      <a:pt x="0" y="1443"/>
                                      <a:pt x="1243" y="0"/>
                                      <a:pt x="74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 name="Shape 657"/>
                            <wps:cNvSpPr/>
                            <wps:spPr>
                              <a:xfrm>
                                <a:off x="763775" y="90386"/>
                                <a:ext cx="46277" cy="95680"/>
                              </a:xfrm>
                              <a:custGeom>
                                <a:avLst/>
                                <a:gdLst/>
                                <a:ahLst/>
                                <a:cxnLst/>
                                <a:rect l="0" t="0" r="0" b="0"/>
                                <a:pathLst>
                                  <a:path w="46277" h="95680">
                                    <a:moveTo>
                                      <a:pt x="37327" y="301"/>
                                    </a:moveTo>
                                    <a:cubicBezTo>
                                      <a:pt x="41627" y="602"/>
                                      <a:pt x="44117" y="4179"/>
                                      <a:pt x="44775" y="11030"/>
                                    </a:cubicBezTo>
                                    <a:cubicBezTo>
                                      <a:pt x="46277" y="26655"/>
                                      <a:pt x="25696" y="63868"/>
                                      <a:pt x="42" y="95634"/>
                                    </a:cubicBezTo>
                                    <a:lnTo>
                                      <a:pt x="0" y="95680"/>
                                    </a:lnTo>
                                    <a:lnTo>
                                      <a:pt x="0" y="77957"/>
                                    </a:lnTo>
                                    <a:lnTo>
                                      <a:pt x="17091" y="52902"/>
                                    </a:lnTo>
                                    <a:cubicBezTo>
                                      <a:pt x="22701" y="44401"/>
                                      <a:pt x="27227" y="37197"/>
                                      <a:pt x="29508" y="32945"/>
                                    </a:cubicBezTo>
                                    <a:cubicBezTo>
                                      <a:pt x="35657" y="21479"/>
                                      <a:pt x="36811" y="16897"/>
                                      <a:pt x="34206" y="14292"/>
                                    </a:cubicBezTo>
                                    <a:cubicBezTo>
                                      <a:pt x="33170" y="13256"/>
                                      <a:pt x="31865" y="13002"/>
                                      <a:pt x="30174" y="13649"/>
                                    </a:cubicBezTo>
                                    <a:cubicBezTo>
                                      <a:pt x="25101" y="15587"/>
                                      <a:pt x="16557" y="25620"/>
                                      <a:pt x="1385" y="46882"/>
                                    </a:cubicBezTo>
                                    <a:lnTo>
                                      <a:pt x="0" y="49076"/>
                                    </a:lnTo>
                                    <a:lnTo>
                                      <a:pt x="0" y="29421"/>
                                    </a:lnTo>
                                    <a:lnTo>
                                      <a:pt x="823" y="28215"/>
                                    </a:lnTo>
                                    <a:cubicBezTo>
                                      <a:pt x="7108" y="20264"/>
                                      <a:pt x="13262" y="13790"/>
                                      <a:pt x="19024" y="9227"/>
                                    </a:cubicBezTo>
                                    <a:cubicBezTo>
                                      <a:pt x="26919" y="2975"/>
                                      <a:pt x="33028" y="0"/>
                                      <a:pt x="37327" y="3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 name="Shape 658"/>
                            <wps:cNvSpPr/>
                            <wps:spPr>
                              <a:xfrm>
                                <a:off x="986183" y="252095"/>
                                <a:ext cx="72884" cy="80559"/>
                              </a:xfrm>
                              <a:custGeom>
                                <a:avLst/>
                                <a:gdLst/>
                                <a:ahLst/>
                                <a:cxnLst/>
                                <a:rect l="0" t="0" r="0" b="0"/>
                                <a:pathLst>
                                  <a:path w="72884" h="80559">
                                    <a:moveTo>
                                      <a:pt x="14849" y="566"/>
                                    </a:moveTo>
                                    <a:cubicBezTo>
                                      <a:pt x="18556" y="0"/>
                                      <a:pt x="21356" y="2088"/>
                                      <a:pt x="25962" y="6416"/>
                                    </a:cubicBezTo>
                                    <a:cubicBezTo>
                                      <a:pt x="34655" y="14584"/>
                                      <a:pt x="34617" y="16046"/>
                                      <a:pt x="25405" y="28125"/>
                                    </a:cubicBezTo>
                                    <a:cubicBezTo>
                                      <a:pt x="17438" y="38571"/>
                                      <a:pt x="15877" y="46282"/>
                                      <a:pt x="21079" y="49498"/>
                                    </a:cubicBezTo>
                                    <a:cubicBezTo>
                                      <a:pt x="25580" y="52280"/>
                                      <a:pt x="44453" y="39057"/>
                                      <a:pt x="61690" y="21045"/>
                                    </a:cubicBezTo>
                                    <a:lnTo>
                                      <a:pt x="72884" y="10678"/>
                                    </a:lnTo>
                                    <a:lnTo>
                                      <a:pt x="72884" y="22228"/>
                                    </a:lnTo>
                                    <a:lnTo>
                                      <a:pt x="72664" y="22653"/>
                                    </a:lnTo>
                                    <a:lnTo>
                                      <a:pt x="72884" y="22665"/>
                                    </a:lnTo>
                                    <a:lnTo>
                                      <a:pt x="72884" y="36346"/>
                                    </a:lnTo>
                                    <a:lnTo>
                                      <a:pt x="72551" y="36545"/>
                                    </a:lnTo>
                                    <a:cubicBezTo>
                                      <a:pt x="70070" y="37842"/>
                                      <a:pt x="68091" y="38671"/>
                                      <a:pt x="67215" y="38719"/>
                                    </a:cubicBezTo>
                                    <a:cubicBezTo>
                                      <a:pt x="65461" y="38814"/>
                                      <a:pt x="60267" y="42814"/>
                                      <a:pt x="55674" y="47609"/>
                                    </a:cubicBezTo>
                                    <a:cubicBezTo>
                                      <a:pt x="41281" y="62633"/>
                                      <a:pt x="51849" y="72477"/>
                                      <a:pt x="66823" y="68307"/>
                                    </a:cubicBezTo>
                                    <a:lnTo>
                                      <a:pt x="72884" y="64764"/>
                                    </a:lnTo>
                                    <a:lnTo>
                                      <a:pt x="72884" y="80363"/>
                                    </a:lnTo>
                                    <a:lnTo>
                                      <a:pt x="71473" y="80559"/>
                                    </a:lnTo>
                                    <a:cubicBezTo>
                                      <a:pt x="69058" y="80481"/>
                                      <a:pt x="66127" y="80099"/>
                                      <a:pt x="62236" y="79583"/>
                                    </a:cubicBezTo>
                                    <a:cubicBezTo>
                                      <a:pt x="43538" y="77103"/>
                                      <a:pt x="37960" y="73174"/>
                                      <a:pt x="39761" y="63751"/>
                                    </a:cubicBezTo>
                                    <a:cubicBezTo>
                                      <a:pt x="41606" y="54099"/>
                                      <a:pt x="37550" y="52579"/>
                                      <a:pt x="26840" y="58906"/>
                                    </a:cubicBezTo>
                                    <a:cubicBezTo>
                                      <a:pt x="15821" y="65415"/>
                                      <a:pt x="7897" y="61888"/>
                                      <a:pt x="6456" y="49839"/>
                                    </a:cubicBezTo>
                                    <a:cubicBezTo>
                                      <a:pt x="5912" y="45282"/>
                                      <a:pt x="4606" y="42763"/>
                                      <a:pt x="2463" y="42263"/>
                                    </a:cubicBezTo>
                                    <a:lnTo>
                                      <a:pt x="0" y="43504"/>
                                    </a:lnTo>
                                    <a:lnTo>
                                      <a:pt x="0" y="36050"/>
                                    </a:lnTo>
                                    <a:lnTo>
                                      <a:pt x="4293" y="34754"/>
                                    </a:lnTo>
                                    <a:cubicBezTo>
                                      <a:pt x="6900" y="32572"/>
                                      <a:pt x="8906" y="29428"/>
                                      <a:pt x="8906" y="26496"/>
                                    </a:cubicBezTo>
                                    <a:cubicBezTo>
                                      <a:pt x="8906" y="24478"/>
                                      <a:pt x="7814" y="23240"/>
                                      <a:pt x="5862" y="22833"/>
                                    </a:cubicBezTo>
                                    <a:lnTo>
                                      <a:pt x="0" y="23772"/>
                                    </a:lnTo>
                                    <a:lnTo>
                                      <a:pt x="0" y="9406"/>
                                    </a:lnTo>
                                    <a:lnTo>
                                      <a:pt x="8269" y="3455"/>
                                    </a:lnTo>
                                    <a:cubicBezTo>
                                      <a:pt x="10915" y="1794"/>
                                      <a:pt x="12995" y="848"/>
                                      <a:pt x="14849" y="56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 name="Shape 659"/>
                            <wps:cNvSpPr/>
                            <wps:spPr>
                              <a:xfrm>
                                <a:off x="1059067" y="244565"/>
                                <a:ext cx="56017" cy="87892"/>
                              </a:xfrm>
                              <a:custGeom>
                                <a:avLst/>
                                <a:gdLst/>
                                <a:ahLst/>
                                <a:cxnLst/>
                                <a:rect l="0" t="0" r="0" b="0"/>
                                <a:pathLst>
                                  <a:path w="56017" h="87892">
                                    <a:moveTo>
                                      <a:pt x="31344" y="1925"/>
                                    </a:moveTo>
                                    <a:cubicBezTo>
                                      <a:pt x="34000" y="2887"/>
                                      <a:pt x="35852" y="5204"/>
                                      <a:pt x="36785" y="8923"/>
                                    </a:cubicBezTo>
                                    <a:cubicBezTo>
                                      <a:pt x="38852" y="17156"/>
                                      <a:pt x="41089" y="18149"/>
                                      <a:pt x="46155" y="13084"/>
                                    </a:cubicBezTo>
                                    <a:cubicBezTo>
                                      <a:pt x="49705" y="9534"/>
                                      <a:pt x="56017" y="11831"/>
                                      <a:pt x="56017" y="16673"/>
                                    </a:cubicBezTo>
                                    <a:cubicBezTo>
                                      <a:pt x="56017" y="18267"/>
                                      <a:pt x="52625" y="20859"/>
                                      <a:pt x="48479" y="22436"/>
                                    </a:cubicBezTo>
                                    <a:cubicBezTo>
                                      <a:pt x="40202" y="25584"/>
                                      <a:pt x="36412" y="32741"/>
                                      <a:pt x="33450" y="50824"/>
                                    </a:cubicBezTo>
                                    <a:cubicBezTo>
                                      <a:pt x="32044" y="59408"/>
                                      <a:pt x="27810" y="66417"/>
                                      <a:pt x="18267" y="75960"/>
                                    </a:cubicBezTo>
                                    <a:cubicBezTo>
                                      <a:pt x="11701" y="82527"/>
                                      <a:pt x="8363" y="85831"/>
                                      <a:pt x="4721" y="87236"/>
                                    </a:cubicBezTo>
                                    <a:lnTo>
                                      <a:pt x="0" y="87892"/>
                                    </a:lnTo>
                                    <a:lnTo>
                                      <a:pt x="0" y="72294"/>
                                    </a:lnTo>
                                    <a:lnTo>
                                      <a:pt x="9620" y="66670"/>
                                    </a:lnTo>
                                    <a:cubicBezTo>
                                      <a:pt x="15401" y="61308"/>
                                      <a:pt x="21342" y="52603"/>
                                      <a:pt x="22821" y="47327"/>
                                    </a:cubicBezTo>
                                    <a:cubicBezTo>
                                      <a:pt x="24769" y="40375"/>
                                      <a:pt x="24358" y="36128"/>
                                      <a:pt x="21816" y="34713"/>
                                    </a:cubicBezTo>
                                    <a:cubicBezTo>
                                      <a:pt x="19273" y="33298"/>
                                      <a:pt x="14598" y="34716"/>
                                      <a:pt x="8019" y="39091"/>
                                    </a:cubicBezTo>
                                    <a:lnTo>
                                      <a:pt x="0" y="43876"/>
                                    </a:lnTo>
                                    <a:lnTo>
                                      <a:pt x="0" y="30194"/>
                                    </a:lnTo>
                                    <a:lnTo>
                                      <a:pt x="4159" y="30410"/>
                                    </a:lnTo>
                                    <a:cubicBezTo>
                                      <a:pt x="6522" y="30211"/>
                                      <a:pt x="9597" y="29753"/>
                                      <a:pt x="12815" y="29084"/>
                                    </a:cubicBezTo>
                                    <a:cubicBezTo>
                                      <a:pt x="22446" y="27084"/>
                                      <a:pt x="24518" y="25394"/>
                                      <a:pt x="24518" y="19538"/>
                                    </a:cubicBezTo>
                                    <a:cubicBezTo>
                                      <a:pt x="24518" y="15625"/>
                                      <a:pt x="23168" y="12016"/>
                                      <a:pt x="21519" y="11516"/>
                                    </a:cubicBezTo>
                                    <a:cubicBezTo>
                                      <a:pt x="19003" y="10757"/>
                                      <a:pt x="6855" y="20458"/>
                                      <a:pt x="1822" y="26240"/>
                                    </a:cubicBezTo>
                                    <a:lnTo>
                                      <a:pt x="0" y="29758"/>
                                    </a:lnTo>
                                    <a:lnTo>
                                      <a:pt x="0" y="18207"/>
                                    </a:lnTo>
                                    <a:lnTo>
                                      <a:pt x="6669" y="12032"/>
                                    </a:lnTo>
                                    <a:cubicBezTo>
                                      <a:pt x="17502" y="3494"/>
                                      <a:pt x="26032" y="0"/>
                                      <a:pt x="31344" y="192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60291B" id="Group 3066" o:spid="_x0000_s1026" style="position:absolute;margin-left:51.4pt;margin-top:4.8pt;width:87.8pt;height:36.1pt;z-index:-251539456" coordsize="11150,45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">
                    <v:shape id="Shape 646" o:spid="_x0000_s1027" style="position:absolute;top:1425;width:2495;height:3164;visibility:visible;mso-wrap-style:square;v-text-anchor:top" coordsize="249554,316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" path="m249554,r,21031l244768,28910v-3103,4379,-5642,8602,-5642,9387c239126,40842,218480,74081,213440,79650v-7268,8031,-3821,10297,15615,10262c244156,89885,246700,89062,247613,83913r1941,-6800l249554,116451r-2847,10112c241288,147555,234224,181411,224291,232868v-10386,53812,-21554,83565,-31368,83565c185151,316433,177970,303758,171232,278145v-7397,-28117,-8842,-42707,-4229,-42707c169526,235438,174064,249015,185300,290185v1687,6187,4735,11249,6772,11249c195969,301434,209115,253226,215386,215938v1942,-11550,8721,-41766,15065,-67148c236794,123408,241341,101600,240553,100327v-786,-1273,-9866,-1639,-20177,-814c200354,101116,198025,102724,182128,125907v-10971,16004,-37697,49013,-52247,64532c113932,207452,78782,236069,65596,242781v-15702,7991,-39211,10774,-50709,6005c,242612,2720,229438,18882,229438v2340,,4254,2818,4254,6262c23136,241402,24278,241774,35886,239838v7012,-1170,18823,-5206,26249,-8968c81293,221161,118906,188140,139831,162660v35607,-43360,45754,-56760,44176,-58339c180284,100599,79484,121162,75159,126527v-2224,2759,-7625,3969,-15000,3362c42676,128453,45643,121598,66635,114936,88006,108153,160255,94443,174633,94443v15077,,25236,-4928,28646,-13896c204953,76145,213480,60934,222227,46746v4374,-7095,10504,-17425,16855,-28355l249554,xe" fillcolor="black" stroked="f" strokeweight="0">
                      <v:stroke miterlimit="83231f" joinstyle="miter"/>
                      <v:path arrowok="t" textboxrect="0,0,249554,316433"/>
                    </v:shape>
                    <v:shape id="Shape 647" o:spid="_x0000_s1028" style="position:absolute;left:2452;width:1453;height:3175;visibility:visible;mso-wrap-style:square;v-text-anchor:top" coordsize="145304,3175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" path="m84182,v7085,,5381,10916,-5764,36899c67649,62004,13623,222095,13434,229460v-42,1633,3973,3704,8923,4602c29169,235297,31152,237127,30516,241591v-461,3243,-1606,11296,-2542,17896l26271,271487,38797,257238v8799,-10010,14805,-14250,20187,-14250c66145,242988,66532,243722,64906,254237v-956,6187,-2642,14288,-3744,18000c58115,282487,64437,280572,78612,266951v6888,-6620,13924,-11556,15634,-10970c95955,256567,97353,261869,97353,267763v,13014,2102,15476,11254,13178c117219,278780,125517,264275,136327,232488v2498,-7347,4379,-12869,5872,-16955l145304,208243r,32868l139906,255660v-4251,11097,-6622,20858,-5269,21694c135990,278191,140711,275525,145128,271430r176,-89l145304,280805r-3703,1706c131732,288612,128166,299985,136121,299985v1482,,3643,-913,6052,-2364l145304,295301r,10778l136134,307268v-13936,206,-14716,-212,-16374,-8783c118614,292566,116536,289896,113685,290684v-18031,4984,-20749,4234,-25458,-7038l83622,272623,69743,286304v-7631,7525,-15047,13681,-16477,13681c48019,299985,47116,290074,50921,274217v2145,-8945,2949,-17215,1785,-18378c49950,253081,38962,266787,25128,290237,8989,317591,,314342,10385,284909v2489,-7056,5376,-20051,6412,-28877c18368,242665,17899,239988,13983,239988v-2513,,-5264,4571,-8769,15713l4287,258996r,-39338l4409,219228c7980,207606,15710,183919,24350,158242,40156,111268,46949,84314,42650,88507v-1433,1398,-4099,6256,-8074,14987c25077,124357,13602,147206,5829,161037r-1542,2539l4287,142545r7716,-13551c22529,110020,34361,89771,38299,83996,42236,78222,53527,56959,63390,36748,73251,16536,82608,,84182,xe" fillcolor="black" stroked="f" strokeweight="0">
                      <v:stroke miterlimit="83231f" joinstyle="miter"/>
                      <v:path arrowok="t" textboxrect="0,0,145304,317591"/>
                    </v:shape>
                    <v:shape id="Shape 648" o:spid="_x0000_s1029" style="position:absolute;left:3905;top:2489;width:541;height:571;visibility:visible;mso-wrap-style:square;v-text-anchor:top" coordsize="54064,57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" path="m54064,r,10090l51545,11037v-3452,3452,-2184,6999,2500,6999l54064,18018r,10474l52900,29576r1164,2024l54064,45661,48504,42466c41213,35616,33092,34106,30045,39036v-1018,1649,-4085,2999,-6813,2999c20504,42035,15390,45650,11867,50068,9212,53398,6985,55415,3906,56622l,57128,,46350,4405,43084v4941,-4297,9142,-9238,9142,-11815c13547,28422,12168,27181,9323,27559l,31855,,22390,14101,15218v3926,286,6963,3275,8943,8954c27188,36062,31902,34130,37825,18118,39817,12733,42952,8186,46534,4694l54064,xe" fillcolor="black" stroked="f" strokeweight="0">
                      <v:stroke miterlimit="83231f" joinstyle="miter"/>
                      <v:path arrowok="t" textboxrect="0,0,54064,57128"/>
                    </v:shape>
                    <v:shape id="Shape 649" o:spid="_x0000_s1030" style="position:absolute;left:3905;top:2050;width:95;height:361;visibility:visible;mso-wrap-style:square;v-text-anchor:top" coordsize="9502,360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" path="m3057,104v868,104,1809,867,3054,1901c9502,4819,9299,9965,3011,27957l,36073,,3205,446,2157c1397,554,2190,,3057,104xe" fillcolor="black" stroked="f" strokeweight="0">
                      <v:stroke miterlimit="83231f" joinstyle="miter"/>
                      <v:path arrowok="t" textboxrect="0,0,9502,36073"/>
                    </v:shape>
                    <v:shape id="Shape 650" o:spid="_x0000_s1031" style="position:absolute;left:4446;top:2442;width:180;height:332;visibility:visible;mso-wrap-style:square;v-text-anchor:top" coordsize="17981,33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" path="m3859,2337c11418,,17981,2740,17981,12280v,7273,-1871,9822,-9750,13291l,33235,,22761,4481,18280v,-2342,-887,-3830,-2205,-4302l,14833,,4743,3859,2337xe" fillcolor="black" stroked="f" strokeweight="0">
                      <v:stroke miterlimit="83231f" joinstyle="miter"/>
                      <v:path arrowok="t" textboxrect="0,0,17981,33235"/>
                    </v:shape>
                    <v:shape id="Shape 651" o:spid="_x0000_s1032" style="position:absolute;left:4446;top:2371;width:825;height:635;visibility:visible;mso-wrap-style:square;v-text-anchor:top" coordsize="82478,63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" path="m79654,136v2293,137,2824,1851,2824,5217c82478,9027,78471,12472,70608,15560,61608,19097,58319,22286,56999,28765,53067,48054,50519,52511,40447,57722,30073,63091,14724,63467,3691,59554l,57432,,43372r3226,5613c10399,51738,27134,51170,35784,47881v5703,-2168,7698,-5081,7706,-11250c43506,24233,53862,9565,66252,4387,73304,1442,77360,,79654,136xe" fillcolor="black" stroked="f" strokeweight="0">
                      <v:stroke miterlimit="83231f" joinstyle="miter"/>
                      <v:path arrowok="t" textboxrect="0,0,82478,63467"/>
                    </v:shape>
                    <v:shape id="Shape 652" o:spid="_x0000_s1033" style="position:absolute;left:5205;top:1084;width:1485;height:2156;visibility:visible;mso-wrap-style:square;v-text-anchor:top" coordsize="148511,215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" path="m148511,r,20362l139564,35548v-21026,37619,-38822,92089,-23033,70497c121700,98977,128659,88140,136191,75722l148511,54484r,19015l145153,78923v-13143,20450,-25219,37689,-28543,39759c114526,119982,109832,124938,106178,129697v-7247,9445,-9078,30685,-3535,41041c107433,179689,114127,179370,141512,161037r6999,-4934l148511,170656r-7552,5553c110567,196066,94820,192751,89093,165291v-1118,-5362,-2813,-9749,-3767,-9749c84371,155542,73343,164764,60815,176037,30836,203016,13105,215567,7832,213544,,210538,3542,202111,14868,196807v6145,-2877,19947,-12800,30672,-22049c56264,165509,70067,154543,76213,150393v9849,-6654,12085,-10621,18855,-33448c108420,71930,127704,29957,147842,810l148511,xe" fillcolor="black" stroked="f" strokeweight="0">
                      <v:stroke miterlimit="83231f" joinstyle="miter"/>
                      <v:path arrowok="t" textboxrect="0,0,148511,215567"/>
                    </v:shape>
                    <v:shape id="Shape 653" o:spid="_x0000_s1034" style="position:absolute;left:6690;top:1198;width:947;height:1930;visibility:visible;mso-wrap-style:square;v-text-anchor:top" coordsize="94694,193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" path="m94694,r,19655l79140,44303c63399,72103,52969,98939,63342,90330,66691,87550,79626,70101,92863,51221r1831,-2685l94694,66259,68022,95162c45677,115850,40479,126826,41629,150904v702,14723,1971,18919,5950,19677c53696,171746,70685,160244,84269,146969l94694,135193r,38681l89167,169184r-6287,-7993l74700,168818c48756,193010,29023,186613,29023,154012v,-17734,-4918,-21010,-13006,-8664c14725,147319,11428,150498,7156,154032l,159294,,144741,27979,125015v3552,-2569,10056,-14495,14455,-26502c51892,72699,63951,47585,76527,26643l94694,xe" fillcolor="black" stroked="f" strokeweight="0">
                      <v:stroke miterlimit="83231f" joinstyle="miter"/>
                      <v:path arrowok="t" textboxrect="0,0,94694,193010"/>
                    </v:shape>
                    <v:shape id="Shape 654" o:spid="_x0000_s1035" style="position:absolute;left:6690;top:685;width:524;height:1134;visibility:visible;mso-wrap-style:square;v-text-anchor:top" coordsize="52373,113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" path="m37460,1664c41414,,43948,1279,46833,4755v5540,6676,946,23277,-15240,55068c27796,67283,22344,76928,16199,87264l,113431,,94416,10774,75843c25690,49058,38022,24700,38022,20274v,-4006,-1304,-5477,-3668,-4702c29035,17317,18351,30438,5082,51668l,60294,,39932,19566,16232c28132,7935,33506,3328,37460,1664xe" fillcolor="black" stroked="f" strokeweight="0">
                      <v:stroke miterlimit="83231f" joinstyle="miter"/>
                      <v:path arrowok="t" textboxrect="0,0,52373,113431"/>
                    </v:shape>
                    <v:shape id="Shape 655" o:spid="_x0000_s1036" style="position:absolute;left:7637;top:2069;width:2224;height:962;visibility:visible;mso-wrap-style:square;v-text-anchor:top" coordsize="222408,96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" path="m185223,775v1186,258,2090,1418,2838,3367c189103,6856,183048,18398,173063,32731v-9210,13219,-16745,25296,-16745,26838c156318,61111,167639,63316,181476,64469r25156,2095l220703,55824r1705,-1227l222408,68962r-2343,376c212065,72361,211189,79624,218486,82424r3922,-1184l222408,88695r-6551,3300c211431,96002,209586,96210,205871,93128v-2505,-2079,-4555,-6838,-4555,-10576c201316,76247,199756,75660,179567,74375v-19930,-1269,-22418,-769,-29755,5989c141107,88380,135319,87271,135319,77584v,-4719,-1218,-5616,-5250,-3866c127182,74971,120551,76600,115334,77336v-7705,1089,-10444,-123,-14595,-6457c97930,66591,93902,63082,91788,63082v-2113,,-8208,6804,-13543,15119c68149,93935,62525,95907,60826,84311v-1067,-7283,-1421,-7269,-23003,941c31223,87763,20184,89877,13292,89950,8248,90003,4809,89646,1998,88471l,86777,,48096,1495,46407c8342,37081,15803,30083,18900,30083v8517,,6401,8692,-5256,21595c1207,65444,605,75986,12163,77617v8834,1247,43988,-7611,53371,-13448c69224,61873,75035,54526,78444,47843,84812,35361,91019,33628,92867,43818v575,3171,5654,9624,11285,14341c112811,65412,116054,66425,125157,64716v12768,-2395,17742,-7447,38325,-38918c175557,7336,181663,,185223,775xe" fillcolor="black" stroked="f" strokeweight="0">
                      <v:stroke miterlimit="83231f" joinstyle="miter"/>
                      <v:path arrowok="t" textboxrect="0,0,222408,96210"/>
                    </v:shape>
                    <v:shape id="Shape 656" o:spid="_x0000_s1037" style="position:absolute;left:9470;top:959;width:213;height:267;visibility:visible;mso-wrap-style:square;v-text-anchor:top" coordsize="21242,26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" path="m7444,v9549,,13798,13043,6596,20245c7583,26701,,20428,,8633,,1443,1243,,7444,xe" fillcolor="black" stroked="f" strokeweight="0">
                      <v:stroke miterlimit="83231f" joinstyle="miter"/>
                      <v:path arrowok="t" textboxrect="0,0,21242,26701"/>
                    </v:shape>
                    <v:shape id="Shape 657" o:spid="_x0000_s1038" style="position:absolute;left:7637;top:903;width:463;height:957;visibility:visible;mso-wrap-style:square;v-text-anchor:top" coordsize="46277,95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" path="m37327,301v4300,301,6790,3878,7448,10729c46277,26655,25696,63868,42,95634l,95680,,77957,17091,52902c22701,44401,27227,37197,29508,32945,35657,21479,36811,16897,34206,14292v-1036,-1036,-2341,-1290,-4032,-643c25101,15587,16557,25620,1385,46882l,49076,,29421,823,28215c7108,20264,13262,13790,19024,9227,26919,2975,33028,,37327,301xe" fillcolor="black" stroked="f" strokeweight="0">
                      <v:stroke miterlimit="83231f" joinstyle="miter"/>
                      <v:path arrowok="t" textboxrect="0,0,46277,95680"/>
                    </v:shape>
                    <v:shape id="Shape 658" o:spid="_x0000_s1039" style="position:absolute;left:9861;top:2520;width:729;height:806;visibility:visible;mso-wrap-style:square;v-text-anchor:top" coordsize="72884,80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" path="m14849,566c18556,,21356,2088,25962,6416v8693,8168,8655,9630,-557,21709c17438,38571,15877,46282,21079,49498,25580,52280,44453,39057,61690,21045l72884,10678r,11550l72664,22653r220,12l72884,36346r-333,199c70070,37842,68091,38671,67215,38719v-1754,95,-6948,4095,-11541,8890c41281,62633,51849,72477,66823,68307r6061,-3543l72884,80363r-1411,196c69058,80481,66127,80099,62236,79583,43538,77103,37960,73174,39761,63751,41606,54099,37550,52579,26840,58906,15821,65415,7897,61888,6456,49839,5912,45282,4606,42763,2463,42263l,43504,,36050,4293,34754c6900,32572,8906,29428,8906,26496v,-2018,-1092,-3256,-3044,-3663l,23772,,9406,8269,3455c10915,1794,12995,848,14849,566xe" fillcolor="black" stroked="f" strokeweight="0">
                      <v:stroke miterlimit="83231f" joinstyle="miter"/>
                      <v:path arrowok="t" textboxrect="0,0,72884,80559"/>
                    </v:shape>
                    <v:shape id="Shape 659" o:spid="_x0000_s1040" style="position:absolute;left:10590;top:2445;width:560;height:879;visibility:visible;mso-wrap-style:square;v-text-anchor:top" coordsize="56017,87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" path="m31344,1925v2656,962,4508,3279,5441,6998c38852,17156,41089,18149,46155,13084v3550,-3550,9862,-1253,9862,3589c56017,18267,52625,20859,48479,22436,40202,25584,36412,32741,33450,50824,32044,59408,27810,66417,18267,75960,11701,82527,8363,85831,4721,87236l,87892,,72294,9620,66670c15401,61308,21342,52603,22821,47327,24769,40375,24358,36128,21816,34713v-2543,-1415,-7218,3,-13797,4378l,43876,,30194r4159,216c6522,30211,9597,29753,12815,29084v9631,-2000,11703,-3690,11703,-9546c24518,15625,23168,12016,21519,11516,19003,10757,6855,20458,1822,26240l,29758,,18207,6669,12032c17502,3494,26032,,31344,1925xe" fillcolor="black" stroked="f" strokeweight="0">
                      <v:stroke miterlimit="83231f" joinstyle="miter"/>
                      <v:path arrowok="t" textboxrect="0,0,56017,87892"/>
                    </v:shape>
                  </v:group>
                </w:pict>
              </mc:Fallback>
            </mc:AlternateContent>
          </w:r>
        </w:p>
        <w:p w14:paraId="3382AE4F" w14:textId="00629EC0" w:rsidR="00F3702C" w:rsidRPr="00055E4E" w:rsidRDefault="00F3702C" w:rsidP="009259BB">
          <w:pPr>
            <w:spacing w:line="360" w:lineRule="auto"/>
            <w:rPr>
              <w:rFonts w:ascii="Arial" w:hAnsi="Arial" w:cs="Arial"/>
              <w:iCs/>
            </w:rPr>
          </w:pPr>
          <w:r w:rsidRPr="009259BB">
            <w:rPr>
              <w:rFonts w:ascii="Arial" w:hAnsi="Arial" w:cs="Arial"/>
              <w:i/>
              <w:sz w:val="22"/>
              <w:szCs w:val="22"/>
            </w:rPr>
            <w:t xml:space="preserve">Signed: ______________________    Date: </w:t>
          </w:r>
          <w:r w:rsidR="00055E4E" w:rsidRPr="00055E4E">
            <w:rPr>
              <w:rFonts w:ascii="Arial" w:hAnsi="Arial" w:cs="Arial"/>
              <w:iCs/>
              <w:u w:val="single"/>
            </w:rPr>
            <w:t>06/03/2022</w:t>
          </w:r>
        </w:p>
        <w:p w14:paraId="3765D7DA" w14:textId="77777777" w:rsidR="00F3702C" w:rsidRPr="00055E4E" w:rsidRDefault="00F3702C" w:rsidP="009259BB">
          <w:pPr>
            <w:spacing w:line="360" w:lineRule="auto"/>
            <w:rPr>
              <w:rFonts w:ascii="Arial" w:hAnsi="Arial" w:cs="Arial"/>
              <w:iCs/>
            </w:rPr>
          </w:pPr>
        </w:p>
        <w:p w14:paraId="5916A727" w14:textId="2146FC87" w:rsidR="00F3702C" w:rsidRPr="009259BB" w:rsidRDefault="00F3702C" w:rsidP="005A5D69">
          <w:pPr>
            <w:tabs>
              <w:tab w:val="left" w:pos="3645"/>
            </w:tabs>
            <w:spacing w:line="360" w:lineRule="auto"/>
            <w:rPr>
              <w:rFonts w:ascii="Arial" w:hAnsi="Arial" w:cs="Arial"/>
              <w:i/>
              <w:sz w:val="22"/>
              <w:szCs w:val="22"/>
              <w:u w:val="single"/>
            </w:rPr>
          </w:pPr>
          <w:r w:rsidRPr="009259BB">
            <w:rPr>
              <w:rFonts w:ascii="Arial" w:hAnsi="Arial" w:cs="Arial"/>
              <w:i/>
              <w:sz w:val="22"/>
              <w:szCs w:val="22"/>
            </w:rPr>
            <w:t xml:space="preserve">Word count: </w:t>
          </w:r>
          <w:r w:rsidR="006F4A20">
            <w:rPr>
              <w:rFonts w:ascii="Arial" w:hAnsi="Arial" w:cs="Arial"/>
              <w:i/>
              <w:sz w:val="22"/>
              <w:szCs w:val="22"/>
              <w:u w:val="single"/>
            </w:rPr>
            <w:t>5000</w:t>
          </w:r>
        </w:p>
        <w:p w14:paraId="55175EA8" w14:textId="77777777" w:rsidR="00F3702C" w:rsidRPr="009259BB" w:rsidRDefault="00F3702C" w:rsidP="009259BB">
          <w:pPr>
            <w:spacing w:line="360" w:lineRule="auto"/>
            <w:rPr>
              <w:rFonts w:ascii="Arial" w:hAnsi="Arial" w:cs="Arial"/>
              <w:sz w:val="22"/>
              <w:szCs w:val="22"/>
            </w:rPr>
          </w:pPr>
        </w:p>
        <w:p w14:paraId="7C97248D" w14:textId="03550C8E" w:rsidR="00F3702C" w:rsidRPr="009259BB" w:rsidRDefault="00F3702C" w:rsidP="009259BB">
          <w:pPr>
            <w:spacing w:line="360" w:lineRule="auto"/>
            <w:rPr>
              <w:rFonts w:ascii="Arial" w:hAnsi="Arial" w:cs="Arial"/>
              <w:sz w:val="22"/>
              <w:szCs w:val="22"/>
            </w:rPr>
          </w:pPr>
          <w:r w:rsidRPr="009259BB">
            <w:rPr>
              <w:rFonts w:ascii="Arial" w:hAnsi="Arial" w:cs="Arial"/>
              <w:sz w:val="22"/>
              <w:szCs w:val="22"/>
            </w:rPr>
            <w:t xml:space="preserve">A thesis submitted in partial fulfilment for the degree of BSc (Hons) </w:t>
          </w:r>
          <w:r w:rsidRPr="005A5D69">
            <w:rPr>
              <w:rFonts w:ascii="Arial" w:hAnsi="Arial" w:cs="Arial"/>
              <w:sz w:val="22"/>
              <w:szCs w:val="22"/>
            </w:rPr>
            <w:t>in</w:t>
          </w:r>
          <w:r w:rsidR="005A5D69" w:rsidRPr="005A5D69">
            <w:rPr>
              <w:rFonts w:ascii="Arial" w:hAnsi="Arial" w:cs="Arial"/>
              <w:b/>
              <w:bCs/>
              <w:sz w:val="22"/>
              <w:szCs w:val="22"/>
            </w:rPr>
            <w:t xml:space="preserve"> Biomedical Science</w:t>
          </w:r>
          <w:r w:rsidRPr="009259BB">
            <w:rPr>
              <w:rFonts w:ascii="Arial" w:hAnsi="Arial" w:cs="Arial"/>
              <w:sz w:val="22"/>
              <w:szCs w:val="22"/>
            </w:rPr>
            <w:t xml:space="preserve">. This report is entirely my own work. Any information taken from others has been declared and referenced in the text. </w:t>
          </w:r>
        </w:p>
        <w:p w14:paraId="4D62270A" w14:textId="77777777" w:rsidR="00F3702C" w:rsidRPr="009259BB" w:rsidRDefault="00F3702C" w:rsidP="009259BB">
          <w:pPr>
            <w:spacing w:line="360" w:lineRule="auto"/>
            <w:rPr>
              <w:rFonts w:ascii="Arial" w:hAnsi="Arial" w:cs="Arial"/>
              <w:i/>
              <w:sz w:val="22"/>
              <w:szCs w:val="22"/>
              <w:u w:val="single"/>
            </w:rPr>
          </w:pPr>
        </w:p>
        <w:p w14:paraId="4980812D" w14:textId="77777777" w:rsidR="00F3702C" w:rsidRPr="009259BB" w:rsidRDefault="00F3702C" w:rsidP="009259BB">
          <w:pPr>
            <w:spacing w:line="360" w:lineRule="auto"/>
            <w:rPr>
              <w:rFonts w:ascii="Arial" w:hAnsi="Arial" w:cs="Arial"/>
              <w:sz w:val="22"/>
              <w:szCs w:val="22"/>
            </w:rPr>
          </w:pPr>
          <w:r w:rsidRPr="009259BB">
            <w:rPr>
              <w:rFonts w:ascii="Arial" w:hAnsi="Arial" w:cs="Arial"/>
              <w:sz w:val="22"/>
              <w:szCs w:val="22"/>
            </w:rPr>
            <w:t xml:space="preserve">Strathclyde Institute of Pharmacy and Biomedical Sciences, University of Strathclyde, Glasgow G4 0RE </w:t>
          </w:r>
        </w:p>
        <w:p w14:paraId="0021FD5E" w14:textId="7AF51BB0" w:rsidR="00844245" w:rsidRPr="009259BB" w:rsidRDefault="00844245" w:rsidP="009259BB">
          <w:pPr>
            <w:spacing w:line="360" w:lineRule="auto"/>
            <w:rPr>
              <w:rFonts w:ascii="Arial" w:hAnsi="Arial" w:cs="Arial"/>
              <w:sz w:val="22"/>
              <w:szCs w:val="22"/>
            </w:rPr>
          </w:pPr>
        </w:p>
        <w:sdt>
          <w:sdtPr>
            <w:rPr>
              <w:rFonts w:ascii="Arial" w:eastAsia="Times New Roman" w:hAnsi="Arial" w:cs="Arial"/>
              <w:color w:val="auto"/>
              <w:sz w:val="22"/>
              <w:szCs w:val="22"/>
              <w:lang w:val="en-GB" w:eastAsia="en-GB"/>
            </w:rPr>
            <w:id w:val="1006482399"/>
            <w:docPartObj>
              <w:docPartGallery w:val="Table of Contents"/>
              <w:docPartUnique/>
            </w:docPartObj>
          </w:sdtPr>
          <w:sdtEndPr>
            <w:rPr>
              <w:b/>
              <w:bCs/>
              <w:noProof/>
            </w:rPr>
          </w:sdtEndPr>
          <w:sdtContent>
            <w:p w14:paraId="3301B925" w14:textId="3590AC78" w:rsidR="00844245" w:rsidRPr="00055E4E" w:rsidRDefault="00844245">
              <w:pPr>
                <w:pStyle w:val="TOCHeading"/>
                <w:rPr>
                  <w:rFonts w:ascii="Arial" w:hAnsi="Arial" w:cs="Arial"/>
                  <w:color w:val="000000" w:themeColor="text1"/>
                  <w:sz w:val="24"/>
                  <w:szCs w:val="24"/>
                </w:rPr>
              </w:pPr>
              <w:r w:rsidRPr="00055E4E">
                <w:rPr>
                  <w:rFonts w:ascii="Arial" w:hAnsi="Arial" w:cs="Arial"/>
                  <w:color w:val="000000" w:themeColor="text1"/>
                  <w:sz w:val="24"/>
                  <w:szCs w:val="24"/>
                </w:rPr>
                <w:t>Table of Contents</w:t>
              </w:r>
            </w:p>
            <w:p w14:paraId="0A354FDD" w14:textId="2B7E3A0B" w:rsidR="00844245" w:rsidRPr="00055E4E" w:rsidRDefault="00844245" w:rsidP="00844245">
              <w:pPr>
                <w:rPr>
                  <w:rFonts w:ascii="Arial" w:hAnsi="Arial" w:cs="Arial"/>
                  <w:sz w:val="22"/>
                  <w:szCs w:val="22"/>
                  <w:lang w:val="en-US" w:eastAsia="en-US"/>
                </w:rPr>
              </w:pPr>
            </w:p>
            <w:p w14:paraId="248580FA" w14:textId="77777777" w:rsidR="00844245" w:rsidRPr="00055E4E" w:rsidRDefault="00844245" w:rsidP="00844245">
              <w:pPr>
                <w:rPr>
                  <w:rFonts w:ascii="Arial" w:hAnsi="Arial" w:cs="Arial"/>
                  <w:sz w:val="22"/>
                  <w:szCs w:val="22"/>
                  <w:lang w:val="en-US" w:eastAsia="en-US"/>
                </w:rPr>
              </w:pPr>
            </w:p>
            <w:p w14:paraId="2C19EF88" w14:textId="1A833978" w:rsidR="00A90CCB" w:rsidRDefault="00844245">
              <w:pPr>
                <w:pStyle w:val="TOC1"/>
                <w:tabs>
                  <w:tab w:val="right" w:leader="dot" w:pos="9622"/>
                </w:tabs>
                <w:rPr>
                  <w:rStyle w:val="Hyperlink"/>
                  <w:noProof/>
                </w:rPr>
              </w:pPr>
              <w:r w:rsidRPr="00055E4E">
                <w:rPr>
                  <w:rFonts w:ascii="Arial" w:hAnsi="Arial" w:cs="Arial"/>
                  <w:b w:val="0"/>
                  <w:bCs w:val="0"/>
                  <w:sz w:val="22"/>
                  <w:szCs w:val="22"/>
                </w:rPr>
                <w:fldChar w:fldCharType="begin"/>
              </w:r>
              <w:r w:rsidRPr="00055E4E">
                <w:rPr>
                  <w:rFonts w:ascii="Arial" w:hAnsi="Arial" w:cs="Arial"/>
                  <w:sz w:val="22"/>
                  <w:szCs w:val="22"/>
                </w:rPr>
                <w:instrText xml:space="preserve"> TOC \o "1-3" \h \z \u </w:instrText>
              </w:r>
              <w:r w:rsidRPr="00055E4E">
                <w:rPr>
                  <w:rFonts w:ascii="Arial" w:hAnsi="Arial" w:cs="Arial"/>
                  <w:b w:val="0"/>
                  <w:bCs w:val="0"/>
                  <w:sz w:val="22"/>
                  <w:szCs w:val="22"/>
                </w:rPr>
                <w:fldChar w:fldCharType="separate"/>
              </w:r>
              <w:hyperlink w:anchor="_Toc97517882" w:history="1">
                <w:r w:rsidR="00A90CCB" w:rsidRPr="00E71499">
                  <w:rPr>
                    <w:rStyle w:val="Hyperlink"/>
                    <w:rFonts w:ascii="Arial" w:hAnsi="Arial" w:cs="Arial"/>
                    <w:noProof/>
                  </w:rPr>
                  <w:t>Technical Abstract</w:t>
                </w:r>
                <w:r w:rsidR="00A90CCB">
                  <w:rPr>
                    <w:noProof/>
                    <w:webHidden/>
                  </w:rPr>
                  <w:tab/>
                </w:r>
                <w:r w:rsidR="00A90CCB">
                  <w:rPr>
                    <w:noProof/>
                    <w:webHidden/>
                  </w:rPr>
                  <w:fldChar w:fldCharType="begin"/>
                </w:r>
                <w:r w:rsidR="00A90CCB">
                  <w:rPr>
                    <w:noProof/>
                    <w:webHidden/>
                  </w:rPr>
                  <w:instrText xml:space="preserve"> PAGEREF _Toc97517882 \h </w:instrText>
                </w:r>
                <w:r w:rsidR="00A90CCB">
                  <w:rPr>
                    <w:noProof/>
                    <w:webHidden/>
                  </w:rPr>
                </w:r>
                <w:r w:rsidR="00A90CCB">
                  <w:rPr>
                    <w:noProof/>
                    <w:webHidden/>
                  </w:rPr>
                  <w:fldChar w:fldCharType="separate"/>
                </w:r>
                <w:r w:rsidR="00A90CCB">
                  <w:rPr>
                    <w:noProof/>
                    <w:webHidden/>
                  </w:rPr>
                  <w:t>2</w:t>
                </w:r>
                <w:r w:rsidR="00A90CCB">
                  <w:rPr>
                    <w:noProof/>
                    <w:webHidden/>
                  </w:rPr>
                  <w:fldChar w:fldCharType="end"/>
                </w:r>
              </w:hyperlink>
            </w:p>
            <w:p w14:paraId="37406412" w14:textId="77777777" w:rsidR="00A90CCB" w:rsidRPr="00A90CCB" w:rsidRDefault="00A90CCB" w:rsidP="00A90CCB">
              <w:pPr>
                <w:rPr>
                  <w:rFonts w:eastAsiaTheme="minorEastAsia"/>
                </w:rPr>
              </w:pPr>
            </w:p>
            <w:p w14:paraId="7A06FAC3" w14:textId="63B1D1AB" w:rsidR="00A90CCB" w:rsidRDefault="00000000">
              <w:pPr>
                <w:pStyle w:val="TOC1"/>
                <w:tabs>
                  <w:tab w:val="right" w:leader="dot" w:pos="9622"/>
                </w:tabs>
                <w:rPr>
                  <w:rStyle w:val="Hyperlink"/>
                  <w:noProof/>
                </w:rPr>
              </w:pPr>
              <w:hyperlink w:anchor="_Toc97517883" w:history="1">
                <w:r w:rsidR="00A90CCB" w:rsidRPr="00E71499">
                  <w:rPr>
                    <w:rStyle w:val="Hyperlink"/>
                    <w:rFonts w:ascii="Arial" w:hAnsi="Arial" w:cs="Arial"/>
                    <w:noProof/>
                  </w:rPr>
                  <w:t>Lay Abstract</w:t>
                </w:r>
                <w:r w:rsidR="00A90CCB">
                  <w:rPr>
                    <w:noProof/>
                    <w:webHidden/>
                  </w:rPr>
                  <w:tab/>
                </w:r>
                <w:r w:rsidR="00A90CCB">
                  <w:rPr>
                    <w:noProof/>
                    <w:webHidden/>
                  </w:rPr>
                  <w:fldChar w:fldCharType="begin"/>
                </w:r>
                <w:r w:rsidR="00A90CCB">
                  <w:rPr>
                    <w:noProof/>
                    <w:webHidden/>
                  </w:rPr>
                  <w:instrText xml:space="preserve"> PAGEREF _Toc97517883 \h </w:instrText>
                </w:r>
                <w:r w:rsidR="00A90CCB">
                  <w:rPr>
                    <w:noProof/>
                    <w:webHidden/>
                  </w:rPr>
                </w:r>
                <w:r w:rsidR="00A90CCB">
                  <w:rPr>
                    <w:noProof/>
                    <w:webHidden/>
                  </w:rPr>
                  <w:fldChar w:fldCharType="separate"/>
                </w:r>
                <w:r w:rsidR="00A90CCB">
                  <w:rPr>
                    <w:noProof/>
                    <w:webHidden/>
                  </w:rPr>
                  <w:t>2</w:t>
                </w:r>
                <w:r w:rsidR="00A90CCB">
                  <w:rPr>
                    <w:noProof/>
                    <w:webHidden/>
                  </w:rPr>
                  <w:fldChar w:fldCharType="end"/>
                </w:r>
              </w:hyperlink>
            </w:p>
            <w:p w14:paraId="37C56E01" w14:textId="77777777" w:rsidR="00A90CCB" w:rsidRPr="00A90CCB" w:rsidRDefault="00A90CCB" w:rsidP="00A90CCB">
              <w:pPr>
                <w:rPr>
                  <w:rFonts w:eastAsiaTheme="minorEastAsia"/>
                </w:rPr>
              </w:pPr>
            </w:p>
            <w:p w14:paraId="78CEFA2E" w14:textId="2C19F0E2" w:rsidR="00A90CCB" w:rsidRDefault="00000000">
              <w:pPr>
                <w:pStyle w:val="TOC1"/>
                <w:tabs>
                  <w:tab w:val="right" w:leader="dot" w:pos="9622"/>
                </w:tabs>
                <w:rPr>
                  <w:rStyle w:val="Hyperlink"/>
                  <w:noProof/>
                </w:rPr>
              </w:pPr>
              <w:hyperlink w:anchor="_Toc97517884" w:history="1">
                <w:r w:rsidR="00A90CCB" w:rsidRPr="00E71499">
                  <w:rPr>
                    <w:rStyle w:val="Hyperlink"/>
                    <w:rFonts w:ascii="Arial" w:hAnsi="Arial" w:cs="Arial"/>
                    <w:noProof/>
                  </w:rPr>
                  <w:t>Acknowledgements</w:t>
                </w:r>
                <w:r w:rsidR="00A90CCB">
                  <w:rPr>
                    <w:noProof/>
                    <w:webHidden/>
                  </w:rPr>
                  <w:tab/>
                </w:r>
                <w:r w:rsidR="00A90CCB">
                  <w:rPr>
                    <w:noProof/>
                    <w:webHidden/>
                  </w:rPr>
                  <w:fldChar w:fldCharType="begin"/>
                </w:r>
                <w:r w:rsidR="00A90CCB">
                  <w:rPr>
                    <w:noProof/>
                    <w:webHidden/>
                  </w:rPr>
                  <w:instrText xml:space="preserve"> PAGEREF _Toc97517884 \h </w:instrText>
                </w:r>
                <w:r w:rsidR="00A90CCB">
                  <w:rPr>
                    <w:noProof/>
                    <w:webHidden/>
                  </w:rPr>
                </w:r>
                <w:r w:rsidR="00A90CCB">
                  <w:rPr>
                    <w:noProof/>
                    <w:webHidden/>
                  </w:rPr>
                  <w:fldChar w:fldCharType="separate"/>
                </w:r>
                <w:r w:rsidR="00A90CCB">
                  <w:rPr>
                    <w:noProof/>
                    <w:webHidden/>
                  </w:rPr>
                  <w:t>4</w:t>
                </w:r>
                <w:r w:rsidR="00A90CCB">
                  <w:rPr>
                    <w:noProof/>
                    <w:webHidden/>
                  </w:rPr>
                  <w:fldChar w:fldCharType="end"/>
                </w:r>
              </w:hyperlink>
            </w:p>
            <w:p w14:paraId="7A3AE3BE" w14:textId="77777777" w:rsidR="00A90CCB" w:rsidRPr="00A90CCB" w:rsidRDefault="00A90CCB" w:rsidP="00A90CCB">
              <w:pPr>
                <w:rPr>
                  <w:rFonts w:eastAsiaTheme="minorEastAsia"/>
                </w:rPr>
              </w:pPr>
            </w:p>
            <w:p w14:paraId="3760B3EB" w14:textId="403FE177" w:rsidR="00A90CCB" w:rsidRDefault="00000000">
              <w:pPr>
                <w:pStyle w:val="TOC1"/>
                <w:tabs>
                  <w:tab w:val="right" w:leader="dot" w:pos="9622"/>
                </w:tabs>
                <w:rPr>
                  <w:rStyle w:val="Hyperlink"/>
                  <w:noProof/>
                </w:rPr>
              </w:pPr>
              <w:hyperlink w:anchor="_Toc97517885" w:history="1">
                <w:r w:rsidR="00A90CCB" w:rsidRPr="00E71499">
                  <w:rPr>
                    <w:rStyle w:val="Hyperlink"/>
                    <w:rFonts w:ascii="Arial" w:hAnsi="Arial" w:cs="Arial"/>
                    <w:noProof/>
                  </w:rPr>
                  <w:t>Methodology</w:t>
                </w:r>
                <w:r w:rsidR="00A90CCB">
                  <w:rPr>
                    <w:noProof/>
                    <w:webHidden/>
                  </w:rPr>
                  <w:tab/>
                </w:r>
                <w:r w:rsidR="00A90CCB">
                  <w:rPr>
                    <w:noProof/>
                    <w:webHidden/>
                  </w:rPr>
                  <w:fldChar w:fldCharType="begin"/>
                </w:r>
                <w:r w:rsidR="00A90CCB">
                  <w:rPr>
                    <w:noProof/>
                    <w:webHidden/>
                  </w:rPr>
                  <w:instrText xml:space="preserve"> PAGEREF _Toc97517885 \h </w:instrText>
                </w:r>
                <w:r w:rsidR="00A90CCB">
                  <w:rPr>
                    <w:noProof/>
                    <w:webHidden/>
                  </w:rPr>
                </w:r>
                <w:r w:rsidR="00A90CCB">
                  <w:rPr>
                    <w:noProof/>
                    <w:webHidden/>
                  </w:rPr>
                  <w:fldChar w:fldCharType="separate"/>
                </w:r>
                <w:r w:rsidR="00A90CCB">
                  <w:rPr>
                    <w:noProof/>
                    <w:webHidden/>
                  </w:rPr>
                  <w:t>12</w:t>
                </w:r>
                <w:r w:rsidR="00A90CCB">
                  <w:rPr>
                    <w:noProof/>
                    <w:webHidden/>
                  </w:rPr>
                  <w:fldChar w:fldCharType="end"/>
                </w:r>
              </w:hyperlink>
            </w:p>
            <w:p w14:paraId="6DB96C5E" w14:textId="77777777" w:rsidR="00A90CCB" w:rsidRPr="00A90CCB" w:rsidRDefault="00A90CCB" w:rsidP="00A90CCB">
              <w:pPr>
                <w:rPr>
                  <w:rFonts w:eastAsiaTheme="minorEastAsia"/>
                </w:rPr>
              </w:pPr>
            </w:p>
            <w:p w14:paraId="13E305EE" w14:textId="7D7F3FB1" w:rsidR="00A90CCB" w:rsidRDefault="00000000">
              <w:pPr>
                <w:pStyle w:val="TOC1"/>
                <w:tabs>
                  <w:tab w:val="right" w:leader="dot" w:pos="9622"/>
                </w:tabs>
                <w:rPr>
                  <w:rStyle w:val="Hyperlink"/>
                  <w:noProof/>
                </w:rPr>
              </w:pPr>
              <w:hyperlink w:anchor="_Toc97517886" w:history="1">
                <w:r w:rsidR="00A90CCB" w:rsidRPr="00E71499">
                  <w:rPr>
                    <w:rStyle w:val="Hyperlink"/>
                    <w:rFonts w:ascii="Arial" w:hAnsi="Arial" w:cs="Arial"/>
                    <w:noProof/>
                  </w:rPr>
                  <w:t>Results</w:t>
                </w:r>
                <w:r w:rsidR="00A90CCB">
                  <w:rPr>
                    <w:noProof/>
                    <w:webHidden/>
                  </w:rPr>
                  <w:tab/>
                </w:r>
                <w:r w:rsidR="00A90CCB">
                  <w:rPr>
                    <w:noProof/>
                    <w:webHidden/>
                  </w:rPr>
                  <w:fldChar w:fldCharType="begin"/>
                </w:r>
                <w:r w:rsidR="00A90CCB">
                  <w:rPr>
                    <w:noProof/>
                    <w:webHidden/>
                  </w:rPr>
                  <w:instrText xml:space="preserve"> PAGEREF _Toc97517886 \h </w:instrText>
                </w:r>
                <w:r w:rsidR="00A90CCB">
                  <w:rPr>
                    <w:noProof/>
                    <w:webHidden/>
                  </w:rPr>
                </w:r>
                <w:r w:rsidR="00A90CCB">
                  <w:rPr>
                    <w:noProof/>
                    <w:webHidden/>
                  </w:rPr>
                  <w:fldChar w:fldCharType="separate"/>
                </w:r>
                <w:r w:rsidR="00A90CCB">
                  <w:rPr>
                    <w:noProof/>
                    <w:webHidden/>
                  </w:rPr>
                  <w:t>15</w:t>
                </w:r>
                <w:r w:rsidR="00A90CCB">
                  <w:rPr>
                    <w:noProof/>
                    <w:webHidden/>
                  </w:rPr>
                  <w:fldChar w:fldCharType="end"/>
                </w:r>
              </w:hyperlink>
            </w:p>
            <w:p w14:paraId="15BB58B9" w14:textId="77777777" w:rsidR="00A90CCB" w:rsidRPr="00A90CCB" w:rsidRDefault="00A90CCB" w:rsidP="00A90CCB">
              <w:pPr>
                <w:rPr>
                  <w:rFonts w:eastAsiaTheme="minorEastAsia"/>
                </w:rPr>
              </w:pPr>
            </w:p>
            <w:p w14:paraId="076740D9" w14:textId="4F476894" w:rsidR="00A90CCB" w:rsidRDefault="00000000">
              <w:pPr>
                <w:pStyle w:val="TOC1"/>
                <w:tabs>
                  <w:tab w:val="right" w:leader="dot" w:pos="9622"/>
                </w:tabs>
                <w:rPr>
                  <w:rStyle w:val="Hyperlink"/>
                  <w:noProof/>
                </w:rPr>
              </w:pPr>
              <w:hyperlink w:anchor="_Toc97517887" w:history="1">
                <w:r w:rsidR="00A90CCB" w:rsidRPr="00E71499">
                  <w:rPr>
                    <w:rStyle w:val="Hyperlink"/>
                    <w:rFonts w:ascii="Arial" w:hAnsi="Arial" w:cs="Arial"/>
                    <w:noProof/>
                  </w:rPr>
                  <w:t>Discussion</w:t>
                </w:r>
                <w:r w:rsidR="00A90CCB">
                  <w:rPr>
                    <w:noProof/>
                    <w:webHidden/>
                  </w:rPr>
                  <w:tab/>
                </w:r>
                <w:r w:rsidR="00A90CCB">
                  <w:rPr>
                    <w:noProof/>
                    <w:webHidden/>
                  </w:rPr>
                  <w:fldChar w:fldCharType="begin"/>
                </w:r>
                <w:r w:rsidR="00A90CCB">
                  <w:rPr>
                    <w:noProof/>
                    <w:webHidden/>
                  </w:rPr>
                  <w:instrText xml:space="preserve"> PAGEREF _Toc97517887 \h </w:instrText>
                </w:r>
                <w:r w:rsidR="00A90CCB">
                  <w:rPr>
                    <w:noProof/>
                    <w:webHidden/>
                  </w:rPr>
                </w:r>
                <w:r w:rsidR="00A90CCB">
                  <w:rPr>
                    <w:noProof/>
                    <w:webHidden/>
                  </w:rPr>
                  <w:fldChar w:fldCharType="separate"/>
                </w:r>
                <w:r w:rsidR="00A90CCB">
                  <w:rPr>
                    <w:noProof/>
                    <w:webHidden/>
                  </w:rPr>
                  <w:t>27</w:t>
                </w:r>
                <w:r w:rsidR="00A90CCB">
                  <w:rPr>
                    <w:noProof/>
                    <w:webHidden/>
                  </w:rPr>
                  <w:fldChar w:fldCharType="end"/>
                </w:r>
              </w:hyperlink>
            </w:p>
            <w:p w14:paraId="0183D886" w14:textId="77777777" w:rsidR="00A90CCB" w:rsidRPr="00A90CCB" w:rsidRDefault="00A90CCB" w:rsidP="00A90CCB">
              <w:pPr>
                <w:rPr>
                  <w:rFonts w:eastAsiaTheme="minorEastAsia"/>
                </w:rPr>
              </w:pPr>
            </w:p>
            <w:p w14:paraId="1F2F7FF4" w14:textId="6E2848F1" w:rsidR="00A90CCB" w:rsidRDefault="00000000">
              <w:pPr>
                <w:pStyle w:val="TOC1"/>
                <w:tabs>
                  <w:tab w:val="right" w:leader="dot" w:pos="9622"/>
                </w:tabs>
                <w:rPr>
                  <w:rFonts w:eastAsiaTheme="minorEastAsia" w:cstheme="minorBidi"/>
                  <w:b w:val="0"/>
                  <w:bCs w:val="0"/>
                  <w:caps w:val="0"/>
                  <w:noProof/>
                  <w:sz w:val="24"/>
                  <w:szCs w:val="24"/>
                </w:rPr>
              </w:pPr>
              <w:hyperlink w:anchor="_Toc97517888" w:history="1">
                <w:r w:rsidR="00A90CCB" w:rsidRPr="00E71499">
                  <w:rPr>
                    <w:rStyle w:val="Hyperlink"/>
                    <w:rFonts w:ascii="Arial" w:hAnsi="Arial" w:cs="Arial"/>
                    <w:noProof/>
                  </w:rPr>
                  <w:t>References</w:t>
                </w:r>
                <w:r w:rsidR="00A90CCB">
                  <w:rPr>
                    <w:noProof/>
                    <w:webHidden/>
                  </w:rPr>
                  <w:tab/>
                </w:r>
                <w:r w:rsidR="00A90CCB">
                  <w:rPr>
                    <w:noProof/>
                    <w:webHidden/>
                  </w:rPr>
                  <w:fldChar w:fldCharType="begin"/>
                </w:r>
                <w:r w:rsidR="00A90CCB">
                  <w:rPr>
                    <w:noProof/>
                    <w:webHidden/>
                  </w:rPr>
                  <w:instrText xml:space="preserve"> PAGEREF _Toc97517888 \h </w:instrText>
                </w:r>
                <w:r w:rsidR="00A90CCB">
                  <w:rPr>
                    <w:noProof/>
                    <w:webHidden/>
                  </w:rPr>
                </w:r>
                <w:r w:rsidR="00A90CCB">
                  <w:rPr>
                    <w:noProof/>
                    <w:webHidden/>
                  </w:rPr>
                  <w:fldChar w:fldCharType="separate"/>
                </w:r>
                <w:r w:rsidR="00A90CCB">
                  <w:rPr>
                    <w:noProof/>
                    <w:webHidden/>
                  </w:rPr>
                  <w:t>32</w:t>
                </w:r>
                <w:r w:rsidR="00A90CCB">
                  <w:rPr>
                    <w:noProof/>
                    <w:webHidden/>
                  </w:rPr>
                  <w:fldChar w:fldCharType="end"/>
                </w:r>
              </w:hyperlink>
            </w:p>
            <w:p w14:paraId="64288A8C" w14:textId="7C4C732D" w:rsidR="00844245" w:rsidRPr="00055E4E" w:rsidRDefault="00844245">
              <w:pPr>
                <w:rPr>
                  <w:rFonts w:ascii="Arial" w:hAnsi="Arial" w:cs="Arial"/>
                  <w:sz w:val="22"/>
                  <w:szCs w:val="22"/>
                </w:rPr>
              </w:pPr>
              <w:r w:rsidRPr="00055E4E">
                <w:rPr>
                  <w:rFonts w:ascii="Arial" w:hAnsi="Arial" w:cs="Arial"/>
                  <w:b/>
                  <w:bCs/>
                  <w:noProof/>
                  <w:sz w:val="22"/>
                  <w:szCs w:val="22"/>
                </w:rPr>
                <w:fldChar w:fldCharType="end"/>
              </w:r>
            </w:p>
          </w:sdtContent>
        </w:sdt>
        <w:p w14:paraId="74A2F299" w14:textId="13C82437" w:rsidR="00F3702C" w:rsidRPr="00055E4E" w:rsidRDefault="00F3702C" w:rsidP="009259BB">
          <w:pPr>
            <w:spacing w:line="360" w:lineRule="auto"/>
            <w:rPr>
              <w:rFonts w:ascii="Arial" w:hAnsi="Arial" w:cs="Arial"/>
              <w:sz w:val="22"/>
              <w:szCs w:val="22"/>
            </w:rPr>
          </w:pPr>
        </w:p>
        <w:p w14:paraId="65E7BB74" w14:textId="060F2C1C" w:rsidR="00CA467D" w:rsidRPr="00055E4E" w:rsidRDefault="00CA467D" w:rsidP="009259BB">
          <w:pPr>
            <w:spacing w:line="360" w:lineRule="auto"/>
            <w:rPr>
              <w:rFonts w:ascii="Arial" w:hAnsi="Arial" w:cs="Arial"/>
              <w:sz w:val="22"/>
              <w:szCs w:val="22"/>
            </w:rPr>
          </w:pPr>
        </w:p>
        <w:p w14:paraId="4E3C9069" w14:textId="77777777" w:rsidR="00CA467D" w:rsidRPr="009259BB" w:rsidRDefault="00CA467D" w:rsidP="009259BB">
          <w:pPr>
            <w:spacing w:line="360" w:lineRule="auto"/>
            <w:jc w:val="both"/>
            <w:rPr>
              <w:rFonts w:ascii="Arial" w:hAnsi="Arial" w:cs="Arial"/>
              <w:sz w:val="22"/>
              <w:szCs w:val="22"/>
            </w:rPr>
          </w:pPr>
        </w:p>
        <w:p w14:paraId="57BD43D8" w14:textId="29D7AEA7" w:rsidR="00CA467D" w:rsidRPr="009259BB" w:rsidRDefault="00CA467D" w:rsidP="009259BB">
          <w:pPr>
            <w:spacing w:line="360" w:lineRule="auto"/>
            <w:rPr>
              <w:rFonts w:ascii="Arial" w:hAnsi="Arial" w:cs="Arial"/>
              <w:sz w:val="22"/>
              <w:szCs w:val="22"/>
            </w:rPr>
          </w:pPr>
        </w:p>
        <w:p w14:paraId="52540A98" w14:textId="7D273F75" w:rsidR="00CA33EE" w:rsidRPr="009259BB" w:rsidRDefault="00CA33EE" w:rsidP="009259BB">
          <w:pPr>
            <w:spacing w:line="360" w:lineRule="auto"/>
            <w:rPr>
              <w:rFonts w:ascii="Arial" w:hAnsi="Arial" w:cs="Arial"/>
              <w:sz w:val="22"/>
              <w:szCs w:val="22"/>
            </w:rPr>
          </w:pPr>
        </w:p>
        <w:p w14:paraId="65BA6E54" w14:textId="3C276C0D" w:rsidR="00CA33EE" w:rsidRPr="009259BB" w:rsidRDefault="00CA33EE" w:rsidP="009259BB">
          <w:pPr>
            <w:spacing w:line="360" w:lineRule="auto"/>
            <w:rPr>
              <w:rFonts w:ascii="Arial" w:hAnsi="Arial" w:cs="Arial"/>
              <w:sz w:val="22"/>
              <w:szCs w:val="22"/>
            </w:rPr>
          </w:pPr>
        </w:p>
        <w:p w14:paraId="4F68F8E7" w14:textId="09218904" w:rsidR="00CA33EE" w:rsidRPr="009259BB" w:rsidRDefault="00CA33EE" w:rsidP="009259BB">
          <w:pPr>
            <w:spacing w:line="360" w:lineRule="auto"/>
            <w:rPr>
              <w:rFonts w:ascii="Arial" w:hAnsi="Arial" w:cs="Arial"/>
              <w:sz w:val="22"/>
              <w:szCs w:val="22"/>
            </w:rPr>
          </w:pPr>
        </w:p>
        <w:p w14:paraId="669222C9" w14:textId="0F4D6C0A" w:rsidR="00CA33EE" w:rsidRPr="009259BB" w:rsidRDefault="00CA33EE" w:rsidP="009259BB">
          <w:pPr>
            <w:spacing w:line="360" w:lineRule="auto"/>
            <w:rPr>
              <w:rFonts w:ascii="Arial" w:hAnsi="Arial" w:cs="Arial"/>
              <w:sz w:val="22"/>
              <w:szCs w:val="22"/>
            </w:rPr>
          </w:pPr>
        </w:p>
        <w:p w14:paraId="28366824" w14:textId="4A4602DF" w:rsidR="00CA33EE" w:rsidRPr="009259BB" w:rsidRDefault="00CA33EE" w:rsidP="009259BB">
          <w:pPr>
            <w:spacing w:line="360" w:lineRule="auto"/>
            <w:rPr>
              <w:rFonts w:ascii="Arial" w:hAnsi="Arial" w:cs="Arial"/>
              <w:sz w:val="22"/>
              <w:szCs w:val="22"/>
            </w:rPr>
          </w:pPr>
        </w:p>
        <w:p w14:paraId="7AE8FE06" w14:textId="5766244A" w:rsidR="00CA33EE" w:rsidRPr="009259BB" w:rsidRDefault="00CA33EE" w:rsidP="009259BB">
          <w:pPr>
            <w:spacing w:line="360" w:lineRule="auto"/>
            <w:rPr>
              <w:rFonts w:ascii="Arial" w:hAnsi="Arial" w:cs="Arial"/>
              <w:sz w:val="22"/>
              <w:szCs w:val="22"/>
            </w:rPr>
          </w:pPr>
        </w:p>
        <w:p w14:paraId="048B0B52" w14:textId="653DF37F" w:rsidR="00CA33EE" w:rsidRPr="009259BB" w:rsidRDefault="00CA33EE" w:rsidP="009259BB">
          <w:pPr>
            <w:spacing w:line="360" w:lineRule="auto"/>
            <w:rPr>
              <w:rFonts w:ascii="Arial" w:hAnsi="Arial" w:cs="Arial"/>
              <w:sz w:val="22"/>
              <w:szCs w:val="22"/>
            </w:rPr>
          </w:pPr>
        </w:p>
        <w:p w14:paraId="14B33D82" w14:textId="3B4B6D0F" w:rsidR="00CA33EE" w:rsidRPr="009259BB" w:rsidRDefault="00CA33EE" w:rsidP="009259BB">
          <w:pPr>
            <w:spacing w:line="360" w:lineRule="auto"/>
            <w:rPr>
              <w:rFonts w:ascii="Arial" w:hAnsi="Arial" w:cs="Arial"/>
              <w:sz w:val="22"/>
              <w:szCs w:val="22"/>
            </w:rPr>
          </w:pPr>
        </w:p>
        <w:p w14:paraId="57A3A134" w14:textId="3B6C300B" w:rsidR="00CA33EE" w:rsidRPr="009259BB" w:rsidRDefault="00CA33EE" w:rsidP="009259BB">
          <w:pPr>
            <w:spacing w:line="360" w:lineRule="auto"/>
            <w:rPr>
              <w:rFonts w:ascii="Arial" w:hAnsi="Arial" w:cs="Arial"/>
              <w:sz w:val="22"/>
              <w:szCs w:val="22"/>
            </w:rPr>
          </w:pPr>
        </w:p>
        <w:p w14:paraId="407BDBE8" w14:textId="6AB018D0" w:rsidR="00CA33EE" w:rsidRPr="009259BB" w:rsidRDefault="00CA33EE" w:rsidP="009259BB">
          <w:pPr>
            <w:spacing w:line="360" w:lineRule="auto"/>
            <w:rPr>
              <w:rFonts w:ascii="Arial" w:hAnsi="Arial" w:cs="Arial"/>
              <w:sz w:val="22"/>
              <w:szCs w:val="22"/>
            </w:rPr>
          </w:pPr>
        </w:p>
        <w:p w14:paraId="00B4D2FC" w14:textId="340EC4D8" w:rsidR="00CA33EE" w:rsidRPr="009259BB" w:rsidRDefault="00CA33EE" w:rsidP="009259BB">
          <w:pPr>
            <w:spacing w:line="360" w:lineRule="auto"/>
            <w:rPr>
              <w:rFonts w:ascii="Arial" w:hAnsi="Arial" w:cs="Arial"/>
              <w:sz w:val="22"/>
              <w:szCs w:val="22"/>
            </w:rPr>
          </w:pPr>
        </w:p>
        <w:p w14:paraId="35A26E42" w14:textId="336CAC83" w:rsidR="00CA33EE" w:rsidRPr="009259BB" w:rsidRDefault="00CA33EE" w:rsidP="009259BB">
          <w:pPr>
            <w:spacing w:line="360" w:lineRule="auto"/>
            <w:rPr>
              <w:rFonts w:ascii="Arial" w:hAnsi="Arial" w:cs="Arial"/>
              <w:sz w:val="22"/>
              <w:szCs w:val="22"/>
            </w:rPr>
          </w:pPr>
        </w:p>
        <w:p w14:paraId="6B22E72B" w14:textId="350B44B3" w:rsidR="00CA33EE" w:rsidRPr="009259BB" w:rsidRDefault="00CA33EE" w:rsidP="009259BB">
          <w:pPr>
            <w:spacing w:line="360" w:lineRule="auto"/>
            <w:rPr>
              <w:rFonts w:ascii="Arial" w:hAnsi="Arial" w:cs="Arial"/>
              <w:sz w:val="22"/>
              <w:szCs w:val="22"/>
            </w:rPr>
          </w:pPr>
        </w:p>
        <w:p w14:paraId="0C57460C" w14:textId="0B26E49F" w:rsidR="00CA33EE" w:rsidRPr="009259BB" w:rsidRDefault="00CA33EE" w:rsidP="009259BB">
          <w:pPr>
            <w:spacing w:line="360" w:lineRule="auto"/>
            <w:rPr>
              <w:rFonts w:ascii="Arial" w:hAnsi="Arial" w:cs="Arial"/>
              <w:sz w:val="22"/>
              <w:szCs w:val="22"/>
            </w:rPr>
          </w:pPr>
        </w:p>
        <w:p w14:paraId="6E1D6C52" w14:textId="79D16758" w:rsidR="00CA33EE" w:rsidRPr="009259BB" w:rsidRDefault="00CA33EE" w:rsidP="009259BB">
          <w:pPr>
            <w:spacing w:line="360" w:lineRule="auto"/>
            <w:rPr>
              <w:rFonts w:ascii="Arial" w:hAnsi="Arial" w:cs="Arial"/>
              <w:sz w:val="22"/>
              <w:szCs w:val="22"/>
            </w:rPr>
          </w:pPr>
        </w:p>
        <w:p w14:paraId="717687FD" w14:textId="6B4BD9D6" w:rsidR="00CA33EE" w:rsidRPr="009259BB" w:rsidRDefault="00CA33EE" w:rsidP="009259BB">
          <w:pPr>
            <w:spacing w:line="360" w:lineRule="auto"/>
            <w:rPr>
              <w:rFonts w:ascii="Arial" w:hAnsi="Arial" w:cs="Arial"/>
              <w:sz w:val="22"/>
              <w:szCs w:val="22"/>
            </w:rPr>
          </w:pPr>
        </w:p>
        <w:p w14:paraId="57F0DA5B" w14:textId="4DF5B963" w:rsidR="00CA33EE" w:rsidRPr="009259BB" w:rsidRDefault="00CA33EE" w:rsidP="009259BB">
          <w:pPr>
            <w:spacing w:line="360" w:lineRule="auto"/>
            <w:rPr>
              <w:rFonts w:ascii="Arial" w:hAnsi="Arial" w:cs="Arial"/>
              <w:sz w:val="22"/>
              <w:szCs w:val="22"/>
            </w:rPr>
          </w:pPr>
        </w:p>
        <w:p w14:paraId="022CEF7C" w14:textId="3A86738D" w:rsidR="00F3702C" w:rsidRPr="00EB3FC2" w:rsidRDefault="009259BB" w:rsidP="00EB3FC2">
          <w:pPr>
            <w:pStyle w:val="Heading1"/>
            <w:rPr>
              <w:rFonts w:ascii="Arial" w:hAnsi="Arial" w:cs="Arial"/>
              <w:color w:val="000000" w:themeColor="text1"/>
              <w:sz w:val="24"/>
              <w:szCs w:val="24"/>
            </w:rPr>
          </w:pPr>
          <w:r w:rsidRPr="00EB3FC2">
            <w:rPr>
              <w:rFonts w:ascii="Arial" w:hAnsi="Arial" w:cs="Arial"/>
              <w:color w:val="000000" w:themeColor="text1"/>
              <w:sz w:val="24"/>
              <w:szCs w:val="24"/>
            </w:rPr>
            <w:lastRenderedPageBreak/>
            <w:t xml:space="preserve"> </w:t>
          </w:r>
          <w:bookmarkStart w:id="0" w:name="_Toc97517882"/>
          <w:r w:rsidR="00F3702C" w:rsidRPr="00EB3FC2">
            <w:rPr>
              <w:rFonts w:ascii="Arial" w:hAnsi="Arial" w:cs="Arial"/>
              <w:color w:val="000000" w:themeColor="text1"/>
              <w:sz w:val="24"/>
              <w:szCs w:val="24"/>
            </w:rPr>
            <w:t>Technical Abstract</w:t>
          </w:r>
          <w:bookmarkEnd w:id="0"/>
          <w:r w:rsidR="00F3702C" w:rsidRPr="00EB3FC2">
            <w:rPr>
              <w:rFonts w:ascii="Arial" w:hAnsi="Arial" w:cs="Arial"/>
              <w:color w:val="000000" w:themeColor="text1"/>
              <w:sz w:val="24"/>
              <w:szCs w:val="24"/>
            </w:rPr>
            <w:t xml:space="preserve"> </w:t>
          </w:r>
        </w:p>
        <w:p w14:paraId="10EC1D2D" w14:textId="55ECF136" w:rsidR="00F3702C" w:rsidRPr="009259BB" w:rsidRDefault="00F3702C" w:rsidP="009259BB">
          <w:pPr>
            <w:spacing w:line="360" w:lineRule="auto"/>
            <w:rPr>
              <w:rFonts w:ascii="Arial" w:hAnsi="Arial" w:cs="Arial"/>
              <w:sz w:val="22"/>
              <w:szCs w:val="22"/>
            </w:rPr>
          </w:pPr>
        </w:p>
        <w:p w14:paraId="15042D55" w14:textId="77777777" w:rsidR="00CA33EE" w:rsidRPr="009259BB" w:rsidRDefault="00CA33EE" w:rsidP="009259BB">
          <w:pPr>
            <w:spacing w:line="360" w:lineRule="auto"/>
            <w:rPr>
              <w:rFonts w:ascii="Arial" w:hAnsi="Arial" w:cs="Arial"/>
              <w:sz w:val="22"/>
              <w:szCs w:val="22"/>
            </w:rPr>
          </w:pPr>
        </w:p>
        <w:p w14:paraId="4D27F282" w14:textId="2FBB1BD1" w:rsidR="00F3702C" w:rsidRPr="009259BB" w:rsidRDefault="00F3702C" w:rsidP="009259BB">
          <w:pPr>
            <w:spacing w:line="360" w:lineRule="auto"/>
            <w:rPr>
              <w:rFonts w:ascii="Arial" w:hAnsi="Arial" w:cs="Arial"/>
              <w:sz w:val="22"/>
              <w:szCs w:val="22"/>
            </w:rPr>
          </w:pPr>
          <w:r w:rsidRPr="009259BB">
            <w:rPr>
              <w:rFonts w:ascii="Arial" w:hAnsi="Arial" w:cs="Arial"/>
              <w:sz w:val="22"/>
              <w:szCs w:val="22"/>
            </w:rPr>
            <w:t>Leishmania is an intracellular protozoan parasite causing leishmaniasis, the third most important vector-borne parasitic disease leading to 60,000 deaths and infecting up to 1.2 million people worldwide. CfaS (cyclopropane fatty-acyl phospholipid synthetase)</w:t>
          </w:r>
          <w:r w:rsidR="00B9098A" w:rsidRPr="009259BB">
            <w:rPr>
              <w:rFonts w:ascii="Arial" w:hAnsi="Arial" w:cs="Arial"/>
              <w:sz w:val="22"/>
              <w:szCs w:val="22"/>
            </w:rPr>
            <w:t xml:space="preserve"> is</w:t>
          </w:r>
          <w:r w:rsidRPr="009259BB">
            <w:rPr>
              <w:rFonts w:ascii="Arial" w:hAnsi="Arial" w:cs="Arial"/>
              <w:sz w:val="22"/>
              <w:szCs w:val="22"/>
            </w:rPr>
            <w:t xml:space="preserve"> protein </w:t>
          </w:r>
          <w:r w:rsidR="00B9098A" w:rsidRPr="009259BB">
            <w:rPr>
              <w:rFonts w:ascii="Arial" w:hAnsi="Arial" w:cs="Arial"/>
              <w:sz w:val="22"/>
              <w:szCs w:val="22"/>
            </w:rPr>
            <w:t xml:space="preserve">which belongs to the SAM methyltransferase family. In this project it </w:t>
          </w:r>
          <w:r w:rsidRPr="009259BB">
            <w:rPr>
              <w:rFonts w:ascii="Arial" w:hAnsi="Arial" w:cs="Arial"/>
              <w:sz w:val="22"/>
              <w:szCs w:val="22"/>
            </w:rPr>
            <w:t xml:space="preserve">was investigated as a possible required protein for the progression of </w:t>
          </w:r>
          <w:r w:rsidR="00B9098A" w:rsidRPr="009259BB">
            <w:rPr>
              <w:rFonts w:ascii="Arial" w:hAnsi="Arial" w:cs="Arial"/>
              <w:i/>
              <w:iCs/>
              <w:sz w:val="22"/>
              <w:szCs w:val="22"/>
            </w:rPr>
            <w:t>Le</w:t>
          </w:r>
          <w:r w:rsidRPr="009259BB">
            <w:rPr>
              <w:rFonts w:ascii="Arial" w:hAnsi="Arial" w:cs="Arial"/>
              <w:i/>
              <w:iCs/>
              <w:sz w:val="22"/>
              <w:szCs w:val="22"/>
            </w:rPr>
            <w:t>ishmania</w:t>
          </w:r>
          <w:r w:rsidR="00B9098A" w:rsidRPr="009259BB">
            <w:rPr>
              <w:rFonts w:ascii="Arial" w:hAnsi="Arial" w:cs="Arial"/>
              <w:i/>
              <w:iCs/>
              <w:sz w:val="22"/>
              <w:szCs w:val="22"/>
            </w:rPr>
            <w:t xml:space="preserve"> infantum</w:t>
          </w:r>
          <w:r w:rsidRPr="009259BB">
            <w:rPr>
              <w:rFonts w:ascii="Arial" w:hAnsi="Arial" w:cs="Arial"/>
              <w:sz w:val="22"/>
              <w:szCs w:val="22"/>
            </w:rPr>
            <w:t xml:space="preserve"> within its host. This was done by analysing Its structural evolution to identify any crucial residues for the function of CfaS. This study used a combination of bioinformatic techniques including the use of AlphaFold to obtain structures of the CfaS protein as well as InterPro for gathering details of the domains included within the protein.</w:t>
          </w:r>
          <w:r w:rsidR="00103A43" w:rsidRPr="009259BB">
            <w:rPr>
              <w:rFonts w:ascii="Arial" w:hAnsi="Arial" w:cs="Arial"/>
              <w:sz w:val="22"/>
              <w:szCs w:val="22"/>
            </w:rPr>
            <w:t xml:space="preserve"> </w:t>
          </w:r>
          <w:r w:rsidRPr="009259BB">
            <w:rPr>
              <w:rFonts w:ascii="Arial" w:hAnsi="Arial" w:cs="Arial"/>
              <w:sz w:val="22"/>
              <w:szCs w:val="22"/>
            </w:rPr>
            <w:t xml:space="preserve">Results showed </w:t>
          </w:r>
          <w:r w:rsidR="005932E0" w:rsidRPr="009259BB">
            <w:rPr>
              <w:rFonts w:ascii="Arial" w:hAnsi="Arial" w:cs="Arial"/>
              <w:sz w:val="22"/>
              <w:szCs w:val="22"/>
            </w:rPr>
            <w:t>several</w:t>
          </w:r>
          <w:r w:rsidRPr="009259BB">
            <w:rPr>
              <w:rFonts w:ascii="Arial" w:hAnsi="Arial" w:cs="Arial"/>
              <w:sz w:val="22"/>
              <w:szCs w:val="22"/>
            </w:rPr>
            <w:t xml:space="preserve"> domains within the C</w:t>
          </w:r>
          <w:r w:rsidR="00C0741D" w:rsidRPr="009259BB">
            <w:rPr>
              <w:rFonts w:ascii="Arial" w:hAnsi="Arial" w:cs="Arial"/>
              <w:sz w:val="22"/>
              <w:szCs w:val="22"/>
            </w:rPr>
            <w:t>fa</w:t>
          </w:r>
          <w:r w:rsidRPr="009259BB">
            <w:rPr>
              <w:rFonts w:ascii="Arial" w:hAnsi="Arial" w:cs="Arial"/>
              <w:sz w:val="22"/>
              <w:szCs w:val="22"/>
            </w:rPr>
            <w:t>S sequence, including</w:t>
          </w:r>
          <w:r w:rsidR="00CD15B4" w:rsidRPr="009259BB">
            <w:rPr>
              <w:rFonts w:ascii="Arial" w:hAnsi="Arial" w:cs="Arial"/>
              <w:sz w:val="22"/>
              <w:szCs w:val="22"/>
            </w:rPr>
            <w:t xml:space="preserve"> part of a </w:t>
          </w:r>
          <w:r w:rsidRPr="009259BB">
            <w:rPr>
              <w:rFonts w:ascii="Arial" w:hAnsi="Arial" w:cs="Arial"/>
              <w:sz w:val="22"/>
              <w:szCs w:val="22"/>
            </w:rPr>
            <w:t xml:space="preserve">Vaccina virus protein </w:t>
          </w:r>
          <w:r w:rsidR="00E06929" w:rsidRPr="009259BB">
            <w:rPr>
              <w:rFonts w:ascii="Arial" w:hAnsi="Arial" w:cs="Arial"/>
              <w:sz w:val="22"/>
              <w:szCs w:val="22"/>
            </w:rPr>
            <w:t xml:space="preserve">for </w:t>
          </w:r>
          <w:r w:rsidRPr="009259BB">
            <w:rPr>
              <w:rFonts w:ascii="Arial" w:hAnsi="Arial" w:cs="Arial"/>
              <w:sz w:val="22"/>
              <w:szCs w:val="22"/>
            </w:rPr>
            <w:t xml:space="preserve">which the structure was further investigated showing similarity with the CfaS </w:t>
          </w:r>
          <w:r w:rsidR="00103A43" w:rsidRPr="009259BB">
            <w:rPr>
              <w:rFonts w:ascii="Arial" w:hAnsi="Arial" w:cs="Arial"/>
              <w:sz w:val="22"/>
              <w:szCs w:val="22"/>
            </w:rPr>
            <w:t>structure</w:t>
          </w:r>
          <w:r w:rsidR="00FF1480" w:rsidRPr="009259BB">
            <w:rPr>
              <w:rFonts w:ascii="Arial" w:hAnsi="Arial" w:cs="Arial"/>
              <w:sz w:val="22"/>
              <w:szCs w:val="22"/>
            </w:rPr>
            <w:t>. A</w:t>
          </w:r>
          <w:r w:rsidRPr="009259BB">
            <w:rPr>
              <w:rFonts w:ascii="Arial" w:hAnsi="Arial" w:cs="Arial"/>
              <w:sz w:val="22"/>
              <w:szCs w:val="22"/>
            </w:rPr>
            <w:t xml:space="preserve"> </w:t>
          </w:r>
          <w:r w:rsidR="005932E0">
            <w:rPr>
              <w:rFonts w:ascii="Arial" w:hAnsi="Arial" w:cs="Arial"/>
              <w:sz w:val="22"/>
              <w:szCs w:val="22"/>
            </w:rPr>
            <w:t>‘</w:t>
          </w:r>
          <w:r w:rsidRPr="009259BB">
            <w:rPr>
              <w:rFonts w:ascii="Arial" w:hAnsi="Arial" w:cs="Arial"/>
              <w:sz w:val="22"/>
              <w:szCs w:val="22"/>
            </w:rPr>
            <w:t>pocket</w:t>
          </w:r>
          <w:r w:rsidR="005932E0">
            <w:rPr>
              <w:rFonts w:ascii="Arial" w:hAnsi="Arial" w:cs="Arial"/>
              <w:sz w:val="22"/>
              <w:szCs w:val="22"/>
            </w:rPr>
            <w:t>’</w:t>
          </w:r>
          <w:r w:rsidRPr="009259BB">
            <w:rPr>
              <w:rFonts w:ascii="Arial" w:hAnsi="Arial" w:cs="Arial"/>
              <w:sz w:val="22"/>
              <w:szCs w:val="22"/>
            </w:rPr>
            <w:t xml:space="preserve"> binding surface was </w:t>
          </w:r>
          <w:r w:rsidR="00E06929" w:rsidRPr="009259BB">
            <w:rPr>
              <w:rFonts w:ascii="Arial" w:hAnsi="Arial" w:cs="Arial"/>
              <w:sz w:val="22"/>
              <w:szCs w:val="22"/>
            </w:rPr>
            <w:t xml:space="preserve">identified as </w:t>
          </w:r>
          <w:r w:rsidRPr="009259BB">
            <w:rPr>
              <w:rFonts w:ascii="Arial" w:hAnsi="Arial" w:cs="Arial"/>
              <w:sz w:val="22"/>
              <w:szCs w:val="22"/>
            </w:rPr>
            <w:t>residues around this structure in both proteins were conserved</w:t>
          </w:r>
          <w:r w:rsidR="00FF1480" w:rsidRPr="009259BB">
            <w:rPr>
              <w:rFonts w:ascii="Arial" w:hAnsi="Arial" w:cs="Arial"/>
              <w:sz w:val="22"/>
              <w:szCs w:val="22"/>
            </w:rPr>
            <w:t>. P</w:t>
          </w:r>
          <w:r w:rsidRPr="009259BB">
            <w:rPr>
              <w:rFonts w:ascii="Arial" w:hAnsi="Arial" w:cs="Arial"/>
              <w:sz w:val="22"/>
              <w:szCs w:val="22"/>
            </w:rPr>
            <w:t>revious evidence showed</w:t>
          </w:r>
          <w:r w:rsidR="00E06929" w:rsidRPr="009259BB">
            <w:rPr>
              <w:rFonts w:ascii="Arial" w:hAnsi="Arial" w:cs="Arial"/>
              <w:sz w:val="22"/>
              <w:szCs w:val="22"/>
            </w:rPr>
            <w:t xml:space="preserve"> a </w:t>
          </w:r>
          <w:r w:rsidR="00C0741D" w:rsidRPr="009259BB">
            <w:rPr>
              <w:rFonts w:ascii="Arial" w:hAnsi="Arial" w:cs="Arial"/>
              <w:sz w:val="22"/>
              <w:szCs w:val="22"/>
            </w:rPr>
            <w:t>similar</w:t>
          </w:r>
          <w:r w:rsidRPr="009259BB">
            <w:rPr>
              <w:rFonts w:ascii="Arial" w:hAnsi="Arial" w:cs="Arial"/>
              <w:sz w:val="22"/>
              <w:szCs w:val="22"/>
            </w:rPr>
            <w:t xml:space="preserve"> binding surface</w:t>
          </w:r>
          <w:r w:rsidR="00C0741D" w:rsidRPr="009259BB">
            <w:rPr>
              <w:rFonts w:ascii="Arial" w:hAnsi="Arial" w:cs="Arial"/>
              <w:sz w:val="22"/>
              <w:szCs w:val="22"/>
            </w:rPr>
            <w:t>/pocket</w:t>
          </w:r>
          <w:r w:rsidRPr="009259BB">
            <w:rPr>
              <w:rFonts w:ascii="Arial" w:hAnsi="Arial" w:cs="Arial"/>
              <w:sz w:val="22"/>
              <w:szCs w:val="22"/>
            </w:rPr>
            <w:t xml:space="preserve"> in </w:t>
          </w:r>
          <w:r w:rsidR="00220C89" w:rsidRPr="009259BB">
            <w:rPr>
              <w:rFonts w:ascii="Arial" w:hAnsi="Arial" w:cs="Arial"/>
              <w:sz w:val="22"/>
              <w:szCs w:val="22"/>
            </w:rPr>
            <w:t xml:space="preserve">SAM </w:t>
          </w:r>
          <w:r w:rsidRPr="009259BB">
            <w:rPr>
              <w:rFonts w:ascii="Arial" w:hAnsi="Arial" w:cs="Arial"/>
              <w:sz w:val="22"/>
              <w:szCs w:val="22"/>
            </w:rPr>
            <w:t>methyltransferases</w:t>
          </w:r>
          <w:r w:rsidR="00E06929" w:rsidRPr="009259BB">
            <w:rPr>
              <w:rFonts w:ascii="Arial" w:hAnsi="Arial" w:cs="Arial"/>
              <w:sz w:val="22"/>
              <w:szCs w:val="22"/>
            </w:rPr>
            <w:t xml:space="preserve"> </w:t>
          </w:r>
          <w:r w:rsidR="00C0741D" w:rsidRPr="009259BB">
            <w:rPr>
              <w:rFonts w:ascii="Arial" w:hAnsi="Arial" w:cs="Arial"/>
              <w:sz w:val="22"/>
              <w:szCs w:val="22"/>
            </w:rPr>
            <w:t xml:space="preserve">supporting </w:t>
          </w:r>
          <w:r w:rsidR="00FF1480" w:rsidRPr="009259BB">
            <w:rPr>
              <w:rFonts w:ascii="Arial" w:hAnsi="Arial" w:cs="Arial"/>
              <w:sz w:val="22"/>
              <w:szCs w:val="22"/>
            </w:rPr>
            <w:t xml:space="preserve">the theory </w:t>
          </w:r>
          <w:r w:rsidR="00C0741D" w:rsidRPr="009259BB">
            <w:rPr>
              <w:rFonts w:ascii="Arial" w:hAnsi="Arial" w:cs="Arial"/>
              <w:sz w:val="22"/>
              <w:szCs w:val="22"/>
            </w:rPr>
            <w:t>that proteins from this family would be structurally conserved</w:t>
          </w:r>
          <w:r w:rsidRPr="009259BB">
            <w:rPr>
              <w:rFonts w:ascii="Arial" w:hAnsi="Arial" w:cs="Arial"/>
              <w:sz w:val="22"/>
              <w:szCs w:val="22"/>
            </w:rPr>
            <w:t xml:space="preserve">. CfaS homologues retrieved from </w:t>
          </w:r>
          <w:r w:rsidR="00E50782" w:rsidRPr="009259BB">
            <w:rPr>
              <w:rFonts w:ascii="Arial" w:hAnsi="Arial" w:cs="Arial"/>
              <w:sz w:val="22"/>
              <w:szCs w:val="22"/>
            </w:rPr>
            <w:t>UniProt,</w:t>
          </w:r>
          <w:r w:rsidRPr="009259BB">
            <w:rPr>
              <w:rFonts w:ascii="Arial" w:hAnsi="Arial" w:cs="Arial"/>
              <w:sz w:val="22"/>
              <w:szCs w:val="22"/>
            </w:rPr>
            <w:t xml:space="preserve"> and their corresponding nucleotide sequences were</w:t>
          </w:r>
          <w:r w:rsidR="00E50782" w:rsidRPr="009259BB">
            <w:rPr>
              <w:rFonts w:ascii="Arial" w:hAnsi="Arial" w:cs="Arial"/>
              <w:sz w:val="22"/>
              <w:szCs w:val="22"/>
            </w:rPr>
            <w:t xml:space="preserve"> used to</w:t>
          </w:r>
          <w:r w:rsidRPr="009259BB">
            <w:rPr>
              <w:rFonts w:ascii="Arial" w:hAnsi="Arial" w:cs="Arial"/>
              <w:sz w:val="22"/>
              <w:szCs w:val="22"/>
            </w:rPr>
            <w:t xml:space="preserve"> produce a maximum likelihood phylogenetic tree.</w:t>
          </w:r>
          <w:r w:rsidR="00103A43" w:rsidRPr="009259BB">
            <w:rPr>
              <w:rFonts w:ascii="Arial" w:hAnsi="Arial" w:cs="Arial"/>
              <w:sz w:val="22"/>
              <w:szCs w:val="22"/>
            </w:rPr>
            <w:t xml:space="preserve"> Using the data from the phylogenetic tree and</w:t>
          </w:r>
          <w:r w:rsidRPr="009259BB">
            <w:rPr>
              <w:rFonts w:ascii="Arial" w:hAnsi="Arial" w:cs="Arial"/>
              <w:sz w:val="22"/>
              <w:szCs w:val="22"/>
            </w:rPr>
            <w:t xml:space="preserve"> </w:t>
          </w:r>
          <w:r w:rsidR="00103A43" w:rsidRPr="009259BB">
            <w:rPr>
              <w:rFonts w:ascii="Arial" w:hAnsi="Arial" w:cs="Arial"/>
              <w:sz w:val="22"/>
              <w:szCs w:val="22"/>
            </w:rPr>
            <w:t xml:space="preserve">a </w:t>
          </w:r>
          <w:r w:rsidRPr="009259BB">
            <w:rPr>
              <w:rFonts w:ascii="Arial" w:hAnsi="Arial" w:cs="Arial"/>
              <w:sz w:val="22"/>
              <w:szCs w:val="22"/>
            </w:rPr>
            <w:t xml:space="preserve">BLAST protein search </w:t>
          </w:r>
          <w:r w:rsidR="00103A43" w:rsidRPr="009259BB">
            <w:rPr>
              <w:rFonts w:ascii="Arial" w:hAnsi="Arial" w:cs="Arial"/>
              <w:sz w:val="22"/>
              <w:szCs w:val="22"/>
            </w:rPr>
            <w:t>which showed</w:t>
          </w:r>
          <w:r w:rsidRPr="009259BB">
            <w:rPr>
              <w:rFonts w:ascii="Arial" w:hAnsi="Arial" w:cs="Arial"/>
              <w:sz w:val="22"/>
              <w:szCs w:val="22"/>
            </w:rPr>
            <w:t xml:space="preserve"> most homologues </w:t>
          </w:r>
          <w:r w:rsidR="00103A43" w:rsidRPr="009259BB">
            <w:rPr>
              <w:rFonts w:ascii="Arial" w:hAnsi="Arial" w:cs="Arial"/>
              <w:sz w:val="22"/>
              <w:szCs w:val="22"/>
            </w:rPr>
            <w:t xml:space="preserve">of CfaS </w:t>
          </w:r>
          <w:r w:rsidRPr="009259BB">
            <w:rPr>
              <w:rFonts w:ascii="Arial" w:hAnsi="Arial" w:cs="Arial"/>
              <w:sz w:val="22"/>
              <w:szCs w:val="22"/>
            </w:rPr>
            <w:t xml:space="preserve">were from the </w:t>
          </w:r>
          <w:r w:rsidRPr="00CF2483">
            <w:rPr>
              <w:rFonts w:ascii="Arial" w:hAnsi="Arial" w:cs="Arial"/>
              <w:sz w:val="22"/>
              <w:szCs w:val="22"/>
            </w:rPr>
            <w:t>Enterobacteriales</w:t>
          </w:r>
          <w:r w:rsidRPr="009259BB">
            <w:rPr>
              <w:rFonts w:ascii="Arial" w:hAnsi="Arial" w:cs="Arial"/>
              <w:sz w:val="22"/>
              <w:szCs w:val="22"/>
            </w:rPr>
            <w:t xml:space="preserve"> class, </w:t>
          </w:r>
          <w:r w:rsidR="00103A43" w:rsidRPr="009259BB">
            <w:rPr>
              <w:rFonts w:ascii="Arial" w:hAnsi="Arial" w:cs="Arial"/>
              <w:sz w:val="22"/>
              <w:szCs w:val="22"/>
            </w:rPr>
            <w:t xml:space="preserve">this </w:t>
          </w:r>
          <w:r w:rsidRPr="009259BB">
            <w:rPr>
              <w:rFonts w:ascii="Arial" w:hAnsi="Arial" w:cs="Arial"/>
              <w:sz w:val="22"/>
              <w:szCs w:val="22"/>
            </w:rPr>
            <w:t>suggest</w:t>
          </w:r>
          <w:r w:rsidR="00103A43" w:rsidRPr="009259BB">
            <w:rPr>
              <w:rFonts w:ascii="Arial" w:hAnsi="Arial" w:cs="Arial"/>
              <w:sz w:val="22"/>
              <w:szCs w:val="22"/>
            </w:rPr>
            <w:t xml:space="preserve">ed </w:t>
          </w:r>
          <w:r w:rsidRPr="009259BB">
            <w:rPr>
              <w:rFonts w:ascii="Arial" w:hAnsi="Arial" w:cs="Arial"/>
              <w:sz w:val="22"/>
              <w:szCs w:val="22"/>
            </w:rPr>
            <w:t xml:space="preserve">that CfaS transferred from bacteria to trypanosomatids through horizontal gene transfer. </w:t>
          </w:r>
        </w:p>
        <w:p w14:paraId="376C9A3F" w14:textId="77777777" w:rsidR="00103A43" w:rsidRPr="009259BB" w:rsidRDefault="00103A43" w:rsidP="009259BB">
          <w:pPr>
            <w:spacing w:line="360" w:lineRule="auto"/>
            <w:rPr>
              <w:rFonts w:ascii="Arial" w:hAnsi="Arial" w:cs="Arial"/>
              <w:sz w:val="22"/>
              <w:szCs w:val="22"/>
            </w:rPr>
          </w:pPr>
        </w:p>
        <w:p w14:paraId="63BDD1F9" w14:textId="680D653E" w:rsidR="00F3702C" w:rsidRPr="009259BB" w:rsidRDefault="00103A43" w:rsidP="009259BB">
          <w:pPr>
            <w:spacing w:line="360" w:lineRule="auto"/>
            <w:rPr>
              <w:rFonts w:ascii="Arial" w:hAnsi="Arial" w:cs="Arial"/>
              <w:sz w:val="22"/>
              <w:szCs w:val="22"/>
            </w:rPr>
          </w:pPr>
          <w:r w:rsidRPr="009259BB">
            <w:rPr>
              <w:rFonts w:ascii="Arial" w:hAnsi="Arial" w:cs="Arial"/>
              <w:sz w:val="22"/>
              <w:szCs w:val="22"/>
            </w:rPr>
            <w:t>238 words</w:t>
          </w:r>
        </w:p>
        <w:p w14:paraId="042D2FA7" w14:textId="64F1DE34" w:rsidR="00F3702C" w:rsidRDefault="00F3702C" w:rsidP="00EB3FC2">
          <w:pPr>
            <w:pStyle w:val="Heading1"/>
            <w:rPr>
              <w:rFonts w:ascii="Arial" w:hAnsi="Arial" w:cs="Arial"/>
              <w:color w:val="000000" w:themeColor="text1"/>
              <w:sz w:val="24"/>
              <w:szCs w:val="24"/>
            </w:rPr>
          </w:pPr>
          <w:bookmarkStart w:id="1" w:name="_Toc97517883"/>
          <w:r w:rsidRPr="00EB3FC2">
            <w:rPr>
              <w:rFonts w:ascii="Arial" w:hAnsi="Arial" w:cs="Arial"/>
              <w:color w:val="000000" w:themeColor="text1"/>
              <w:sz w:val="24"/>
              <w:szCs w:val="24"/>
            </w:rPr>
            <w:t>Lay Abstract</w:t>
          </w:r>
          <w:bookmarkEnd w:id="1"/>
          <w:r w:rsidRPr="00EB3FC2">
            <w:rPr>
              <w:rFonts w:ascii="Arial" w:hAnsi="Arial" w:cs="Arial"/>
              <w:color w:val="000000" w:themeColor="text1"/>
              <w:sz w:val="24"/>
              <w:szCs w:val="24"/>
            </w:rPr>
            <w:t xml:space="preserve"> </w:t>
          </w:r>
        </w:p>
        <w:p w14:paraId="2DE65333" w14:textId="77777777" w:rsidR="00EB3FC2" w:rsidRPr="00EB3FC2" w:rsidRDefault="00EB3FC2" w:rsidP="00EB3FC2"/>
        <w:p w14:paraId="5489C640" w14:textId="6CBFD598" w:rsidR="00F3702C" w:rsidRPr="009259BB" w:rsidRDefault="00F3702C" w:rsidP="009259BB">
          <w:pPr>
            <w:spacing w:line="360" w:lineRule="auto"/>
            <w:rPr>
              <w:rFonts w:ascii="Arial" w:hAnsi="Arial" w:cs="Arial"/>
              <w:sz w:val="22"/>
              <w:szCs w:val="22"/>
            </w:rPr>
          </w:pPr>
        </w:p>
        <w:p w14:paraId="00009838" w14:textId="5E4C5BF5" w:rsidR="00F3702C" w:rsidRPr="009259BB" w:rsidRDefault="00D05802" w:rsidP="009259BB">
          <w:pPr>
            <w:spacing w:line="360" w:lineRule="auto"/>
            <w:rPr>
              <w:rFonts w:ascii="Arial" w:hAnsi="Arial" w:cs="Arial"/>
              <w:sz w:val="22"/>
              <w:szCs w:val="22"/>
            </w:rPr>
          </w:pPr>
          <w:r w:rsidRPr="009259BB">
            <w:rPr>
              <w:rFonts w:ascii="Arial" w:hAnsi="Arial" w:cs="Arial"/>
              <w:sz w:val="22"/>
              <w:szCs w:val="22"/>
            </w:rPr>
            <w:t xml:space="preserve">Leishmania is a </w:t>
          </w:r>
          <w:r w:rsidR="004D66A3" w:rsidRPr="009259BB">
            <w:rPr>
              <w:rFonts w:ascii="Arial" w:hAnsi="Arial" w:cs="Arial"/>
              <w:sz w:val="22"/>
              <w:szCs w:val="22"/>
            </w:rPr>
            <w:t xml:space="preserve">eukaryotic parasite that causes the disease leishmaniasis. It is the third most important </w:t>
          </w:r>
          <w:r w:rsidR="00D77C07" w:rsidRPr="009259BB">
            <w:rPr>
              <w:rFonts w:ascii="Arial" w:hAnsi="Arial" w:cs="Arial"/>
              <w:sz w:val="22"/>
              <w:szCs w:val="22"/>
            </w:rPr>
            <w:t>vector-borne parasitic disease leading to 60,000 deaths and infecting up to 1.2 million people worldwide. CfaS (cyclopropane fatty-acyl phospholipid synthetase) is a protein</w:t>
          </w:r>
          <w:r w:rsidR="00D556C2" w:rsidRPr="009259BB">
            <w:rPr>
              <w:rFonts w:ascii="Arial" w:hAnsi="Arial" w:cs="Arial"/>
              <w:sz w:val="22"/>
              <w:szCs w:val="22"/>
            </w:rPr>
            <w:t xml:space="preserve"> that </w:t>
          </w:r>
          <w:r w:rsidR="00D77C07" w:rsidRPr="009259BB">
            <w:rPr>
              <w:rFonts w:ascii="Arial" w:hAnsi="Arial" w:cs="Arial"/>
              <w:sz w:val="22"/>
              <w:szCs w:val="22"/>
            </w:rPr>
            <w:t xml:space="preserve">was investigated in this project as a possible required protein for the progression of </w:t>
          </w:r>
          <w:r w:rsidR="00D77C07" w:rsidRPr="009259BB">
            <w:rPr>
              <w:rFonts w:ascii="Arial" w:hAnsi="Arial" w:cs="Arial"/>
              <w:i/>
              <w:iCs/>
              <w:sz w:val="22"/>
              <w:szCs w:val="22"/>
            </w:rPr>
            <w:t xml:space="preserve">Leishmania </w:t>
          </w:r>
          <w:r w:rsidR="00D556C2" w:rsidRPr="009259BB">
            <w:rPr>
              <w:rFonts w:ascii="Arial" w:hAnsi="Arial" w:cs="Arial"/>
              <w:i/>
              <w:iCs/>
              <w:sz w:val="22"/>
              <w:szCs w:val="22"/>
            </w:rPr>
            <w:t>infantum</w:t>
          </w:r>
          <w:r w:rsidR="00D556C2" w:rsidRPr="009259BB">
            <w:rPr>
              <w:rFonts w:ascii="Arial" w:hAnsi="Arial" w:cs="Arial"/>
              <w:sz w:val="22"/>
              <w:szCs w:val="22"/>
            </w:rPr>
            <w:t>, one of the Leishmania species. Using various bioinformatic t</w:t>
          </w:r>
          <w:r w:rsidR="00A629FC">
            <w:rPr>
              <w:rFonts w:ascii="Arial" w:hAnsi="Arial" w:cs="Arial"/>
              <w:sz w:val="22"/>
              <w:szCs w:val="22"/>
            </w:rPr>
            <w:t>ools</w:t>
          </w:r>
          <w:r w:rsidR="00D556C2" w:rsidRPr="009259BB">
            <w:rPr>
              <w:rFonts w:ascii="Arial" w:hAnsi="Arial" w:cs="Arial"/>
              <w:sz w:val="22"/>
              <w:szCs w:val="22"/>
            </w:rPr>
            <w:t>, the evolution of CfaS was studied to identify a</w:t>
          </w:r>
          <w:r w:rsidR="005D6AE1" w:rsidRPr="009259BB">
            <w:rPr>
              <w:rFonts w:ascii="Arial" w:hAnsi="Arial" w:cs="Arial"/>
              <w:sz w:val="22"/>
              <w:szCs w:val="22"/>
            </w:rPr>
            <w:t>n</w:t>
          </w:r>
          <w:r w:rsidR="00D556C2" w:rsidRPr="009259BB">
            <w:rPr>
              <w:rFonts w:ascii="Arial" w:hAnsi="Arial" w:cs="Arial"/>
              <w:sz w:val="22"/>
              <w:szCs w:val="22"/>
            </w:rPr>
            <w:t>y regions of the protein</w:t>
          </w:r>
          <w:r w:rsidR="0000309F" w:rsidRPr="009259BB">
            <w:rPr>
              <w:rFonts w:ascii="Arial" w:hAnsi="Arial" w:cs="Arial"/>
              <w:sz w:val="22"/>
              <w:szCs w:val="22"/>
            </w:rPr>
            <w:t xml:space="preserve">. </w:t>
          </w:r>
        </w:p>
        <w:p w14:paraId="452D22A3" w14:textId="4AF30087" w:rsidR="0000309F" w:rsidRPr="009259BB" w:rsidRDefault="0000309F" w:rsidP="009259BB">
          <w:pPr>
            <w:spacing w:line="360" w:lineRule="auto"/>
            <w:rPr>
              <w:rFonts w:ascii="Arial" w:hAnsi="Arial" w:cs="Arial"/>
              <w:sz w:val="22"/>
              <w:szCs w:val="22"/>
            </w:rPr>
          </w:pPr>
          <w:r w:rsidRPr="009259BB">
            <w:rPr>
              <w:rFonts w:ascii="Arial" w:hAnsi="Arial" w:cs="Arial"/>
              <w:sz w:val="22"/>
              <w:szCs w:val="22"/>
            </w:rPr>
            <w:t>Tools used included AlphaFold</w:t>
          </w:r>
          <w:r w:rsidR="009D1F23" w:rsidRPr="009259BB">
            <w:rPr>
              <w:rFonts w:ascii="Arial" w:hAnsi="Arial" w:cs="Arial"/>
              <w:sz w:val="22"/>
              <w:szCs w:val="22"/>
            </w:rPr>
            <w:t xml:space="preserve"> to </w:t>
          </w:r>
          <w:r w:rsidR="00605498" w:rsidRPr="009259BB">
            <w:rPr>
              <w:rFonts w:ascii="Arial" w:hAnsi="Arial" w:cs="Arial"/>
              <w:sz w:val="22"/>
              <w:szCs w:val="22"/>
            </w:rPr>
            <w:t>retrieve</w:t>
          </w:r>
          <w:r w:rsidR="009D1F23" w:rsidRPr="009259BB">
            <w:rPr>
              <w:rFonts w:ascii="Arial" w:hAnsi="Arial" w:cs="Arial"/>
              <w:sz w:val="22"/>
              <w:szCs w:val="22"/>
            </w:rPr>
            <w:t xml:space="preserve"> a predicted</w:t>
          </w:r>
          <w:r w:rsidRPr="009259BB">
            <w:rPr>
              <w:rFonts w:ascii="Arial" w:hAnsi="Arial" w:cs="Arial"/>
              <w:sz w:val="22"/>
              <w:szCs w:val="22"/>
            </w:rPr>
            <w:t xml:space="preserve"> 3D protein</w:t>
          </w:r>
          <w:r w:rsidR="009D1F23" w:rsidRPr="009259BB">
            <w:rPr>
              <w:rFonts w:ascii="Arial" w:hAnsi="Arial" w:cs="Arial"/>
              <w:sz w:val="22"/>
              <w:szCs w:val="22"/>
            </w:rPr>
            <w:t xml:space="preserve"> structure</w:t>
          </w:r>
          <w:r w:rsidR="00605498" w:rsidRPr="009259BB">
            <w:rPr>
              <w:rFonts w:ascii="Arial" w:hAnsi="Arial" w:cs="Arial"/>
              <w:sz w:val="22"/>
              <w:szCs w:val="22"/>
            </w:rPr>
            <w:t xml:space="preserve"> of </w:t>
          </w:r>
          <w:r w:rsidR="00FB2E31" w:rsidRPr="009259BB">
            <w:rPr>
              <w:rFonts w:ascii="Arial" w:hAnsi="Arial" w:cs="Arial"/>
              <w:sz w:val="22"/>
              <w:szCs w:val="22"/>
            </w:rPr>
            <w:t>CfaS and</w:t>
          </w:r>
          <w:r w:rsidRPr="009259BB">
            <w:rPr>
              <w:rFonts w:ascii="Arial" w:hAnsi="Arial" w:cs="Arial"/>
              <w:sz w:val="22"/>
              <w:szCs w:val="22"/>
            </w:rPr>
            <w:t xml:space="preserve"> InterPro </w:t>
          </w:r>
          <w:r w:rsidR="009D1F23" w:rsidRPr="009259BB">
            <w:rPr>
              <w:rFonts w:ascii="Arial" w:hAnsi="Arial" w:cs="Arial"/>
              <w:sz w:val="22"/>
              <w:szCs w:val="22"/>
            </w:rPr>
            <w:t xml:space="preserve">to gather details about </w:t>
          </w:r>
          <w:r w:rsidR="00D7715E" w:rsidRPr="009259BB">
            <w:rPr>
              <w:rFonts w:ascii="Arial" w:hAnsi="Arial" w:cs="Arial"/>
              <w:sz w:val="22"/>
              <w:szCs w:val="22"/>
            </w:rPr>
            <w:t>domains</w:t>
          </w:r>
          <w:r w:rsidR="009D1F23" w:rsidRPr="009259BB">
            <w:rPr>
              <w:rFonts w:ascii="Arial" w:hAnsi="Arial" w:cs="Arial"/>
              <w:sz w:val="22"/>
              <w:szCs w:val="22"/>
            </w:rPr>
            <w:t xml:space="preserve"> in CfaS </w:t>
          </w:r>
          <w:r w:rsidR="00FB2E31" w:rsidRPr="009259BB">
            <w:rPr>
              <w:rFonts w:ascii="Arial" w:hAnsi="Arial" w:cs="Arial"/>
              <w:sz w:val="22"/>
              <w:szCs w:val="22"/>
            </w:rPr>
            <w:t>(</w:t>
          </w:r>
          <w:r w:rsidR="009D1F23" w:rsidRPr="009259BB">
            <w:rPr>
              <w:rFonts w:ascii="Arial" w:hAnsi="Arial" w:cs="Arial"/>
              <w:sz w:val="22"/>
              <w:szCs w:val="22"/>
            </w:rPr>
            <w:t>a domain is a functional unit of a protein</w:t>
          </w:r>
          <w:r w:rsidR="00FB2E31" w:rsidRPr="009259BB">
            <w:rPr>
              <w:rFonts w:ascii="Arial" w:hAnsi="Arial" w:cs="Arial"/>
              <w:sz w:val="22"/>
              <w:szCs w:val="22"/>
            </w:rPr>
            <w:t>)</w:t>
          </w:r>
          <w:r w:rsidR="009D1F23" w:rsidRPr="009259BB">
            <w:rPr>
              <w:rFonts w:ascii="Arial" w:hAnsi="Arial" w:cs="Arial"/>
              <w:sz w:val="22"/>
              <w:szCs w:val="22"/>
            </w:rPr>
            <w:t xml:space="preserve">. </w:t>
          </w:r>
        </w:p>
        <w:p w14:paraId="62175715" w14:textId="2316D066" w:rsidR="00235A68" w:rsidRPr="009259BB" w:rsidRDefault="001E0915" w:rsidP="009259BB">
          <w:pPr>
            <w:spacing w:line="360" w:lineRule="auto"/>
            <w:rPr>
              <w:rFonts w:ascii="Arial" w:hAnsi="Arial" w:cs="Arial"/>
              <w:sz w:val="22"/>
              <w:szCs w:val="22"/>
            </w:rPr>
          </w:pPr>
          <w:r w:rsidRPr="009259BB">
            <w:rPr>
              <w:rFonts w:ascii="Arial" w:hAnsi="Arial" w:cs="Arial"/>
              <w:sz w:val="22"/>
              <w:szCs w:val="22"/>
            </w:rPr>
            <w:t>Results</w:t>
          </w:r>
          <w:r w:rsidR="00965A9E" w:rsidRPr="009259BB">
            <w:rPr>
              <w:rFonts w:ascii="Arial" w:hAnsi="Arial" w:cs="Arial"/>
              <w:sz w:val="22"/>
              <w:szCs w:val="22"/>
            </w:rPr>
            <w:t xml:space="preserve"> revealed that </w:t>
          </w:r>
          <w:r w:rsidRPr="009259BB">
            <w:rPr>
              <w:rFonts w:ascii="Arial" w:hAnsi="Arial" w:cs="Arial"/>
              <w:sz w:val="22"/>
              <w:szCs w:val="22"/>
            </w:rPr>
            <w:t xml:space="preserve">part of a </w:t>
          </w:r>
          <w:r w:rsidR="00CD15B4" w:rsidRPr="009259BB">
            <w:rPr>
              <w:rFonts w:ascii="Arial" w:hAnsi="Arial" w:cs="Arial"/>
              <w:sz w:val="22"/>
              <w:szCs w:val="22"/>
            </w:rPr>
            <w:t>V</w:t>
          </w:r>
          <w:r w:rsidRPr="009259BB">
            <w:rPr>
              <w:rFonts w:ascii="Arial" w:hAnsi="Arial" w:cs="Arial"/>
              <w:sz w:val="22"/>
              <w:szCs w:val="22"/>
            </w:rPr>
            <w:t xml:space="preserve">accinia virus protein was found as a domain within CfaS and both </w:t>
          </w:r>
          <w:r w:rsidR="003C6574">
            <w:rPr>
              <w:rFonts w:ascii="Arial" w:hAnsi="Arial" w:cs="Arial"/>
              <w:sz w:val="22"/>
              <w:szCs w:val="22"/>
            </w:rPr>
            <w:t xml:space="preserve">proteins </w:t>
          </w:r>
          <w:r w:rsidRPr="009259BB">
            <w:rPr>
              <w:rFonts w:ascii="Arial" w:hAnsi="Arial" w:cs="Arial"/>
              <w:sz w:val="22"/>
              <w:szCs w:val="22"/>
            </w:rPr>
            <w:t>displayed a</w:t>
          </w:r>
          <w:r w:rsidR="00965A9E" w:rsidRPr="009259BB">
            <w:rPr>
              <w:rFonts w:ascii="Arial" w:hAnsi="Arial" w:cs="Arial"/>
              <w:sz w:val="22"/>
              <w:szCs w:val="22"/>
            </w:rPr>
            <w:t xml:space="preserve"> similar structure </w:t>
          </w:r>
          <w:r w:rsidRPr="009259BB">
            <w:rPr>
              <w:rFonts w:ascii="Arial" w:hAnsi="Arial" w:cs="Arial"/>
              <w:sz w:val="22"/>
              <w:szCs w:val="22"/>
            </w:rPr>
            <w:t xml:space="preserve">with a </w:t>
          </w:r>
          <w:r w:rsidR="005932E0">
            <w:rPr>
              <w:rFonts w:ascii="Arial" w:hAnsi="Arial" w:cs="Arial"/>
              <w:sz w:val="22"/>
              <w:szCs w:val="22"/>
            </w:rPr>
            <w:t>‘</w:t>
          </w:r>
          <w:r w:rsidRPr="009259BB">
            <w:rPr>
              <w:rFonts w:ascii="Arial" w:hAnsi="Arial" w:cs="Arial"/>
              <w:sz w:val="22"/>
              <w:szCs w:val="22"/>
            </w:rPr>
            <w:t>pocket</w:t>
          </w:r>
          <w:r w:rsidR="005932E0">
            <w:rPr>
              <w:rFonts w:ascii="Arial" w:hAnsi="Arial" w:cs="Arial"/>
              <w:sz w:val="22"/>
              <w:szCs w:val="22"/>
            </w:rPr>
            <w:t>’</w:t>
          </w:r>
          <w:r w:rsidRPr="009259BB">
            <w:rPr>
              <w:rFonts w:ascii="Arial" w:hAnsi="Arial" w:cs="Arial"/>
              <w:sz w:val="22"/>
              <w:szCs w:val="22"/>
            </w:rPr>
            <w:t xml:space="preserve">/binding region. </w:t>
          </w:r>
          <w:r w:rsidR="009D1F23" w:rsidRPr="009259BB">
            <w:rPr>
              <w:rFonts w:ascii="Arial" w:hAnsi="Arial" w:cs="Arial"/>
              <w:sz w:val="22"/>
              <w:szCs w:val="22"/>
            </w:rPr>
            <w:t>This is possibly d</w:t>
          </w:r>
          <w:r w:rsidR="00D7715E" w:rsidRPr="009259BB">
            <w:rPr>
              <w:rFonts w:ascii="Arial" w:hAnsi="Arial" w:cs="Arial"/>
              <w:sz w:val="22"/>
              <w:szCs w:val="22"/>
            </w:rPr>
            <w:t>ue to both proteins being from the same family of methyltransferases, a type of enzyme.</w:t>
          </w:r>
          <w:r w:rsidR="00C120D6">
            <w:rPr>
              <w:rFonts w:ascii="Arial" w:hAnsi="Arial" w:cs="Arial"/>
              <w:sz w:val="22"/>
              <w:szCs w:val="22"/>
            </w:rPr>
            <w:t xml:space="preserve"> </w:t>
          </w:r>
          <w:r w:rsidR="00235A68" w:rsidRPr="009259BB">
            <w:rPr>
              <w:rFonts w:ascii="Arial" w:hAnsi="Arial" w:cs="Arial"/>
              <w:sz w:val="22"/>
              <w:szCs w:val="22"/>
            </w:rPr>
            <w:t>Proteins</w:t>
          </w:r>
          <w:r w:rsidR="00D7715E" w:rsidRPr="009259BB">
            <w:rPr>
              <w:rFonts w:ascii="Arial" w:hAnsi="Arial" w:cs="Arial"/>
              <w:sz w:val="22"/>
              <w:szCs w:val="22"/>
            </w:rPr>
            <w:t xml:space="preserve"> </w:t>
          </w:r>
          <w:r w:rsidR="00235A68" w:rsidRPr="009259BB">
            <w:rPr>
              <w:rFonts w:ascii="Arial" w:hAnsi="Arial" w:cs="Arial"/>
              <w:sz w:val="22"/>
              <w:szCs w:val="22"/>
            </w:rPr>
            <w:t>similar</w:t>
          </w:r>
          <w:r w:rsidR="00D7715E" w:rsidRPr="009259BB">
            <w:rPr>
              <w:rFonts w:ascii="Arial" w:hAnsi="Arial" w:cs="Arial"/>
              <w:sz w:val="22"/>
              <w:szCs w:val="22"/>
            </w:rPr>
            <w:t xml:space="preserve"> to the amino acid sequence </w:t>
          </w:r>
          <w:r w:rsidR="00605498" w:rsidRPr="009259BB">
            <w:rPr>
              <w:rFonts w:ascii="Arial" w:hAnsi="Arial" w:cs="Arial"/>
              <w:sz w:val="22"/>
              <w:szCs w:val="22"/>
            </w:rPr>
            <w:t xml:space="preserve">of </w:t>
          </w:r>
          <w:r w:rsidR="00D7715E" w:rsidRPr="009259BB">
            <w:rPr>
              <w:rFonts w:ascii="Arial" w:hAnsi="Arial" w:cs="Arial"/>
              <w:sz w:val="22"/>
              <w:szCs w:val="22"/>
            </w:rPr>
            <w:t xml:space="preserve">CfaS are </w:t>
          </w:r>
          <w:r w:rsidR="00235A68" w:rsidRPr="009259BB">
            <w:rPr>
              <w:rFonts w:ascii="Arial" w:hAnsi="Arial" w:cs="Arial"/>
              <w:sz w:val="22"/>
              <w:szCs w:val="22"/>
            </w:rPr>
            <w:t>known</w:t>
          </w:r>
          <w:r w:rsidR="00D7715E" w:rsidRPr="009259BB">
            <w:rPr>
              <w:rFonts w:ascii="Arial" w:hAnsi="Arial" w:cs="Arial"/>
              <w:sz w:val="22"/>
              <w:szCs w:val="22"/>
            </w:rPr>
            <w:t xml:space="preserve"> as</w:t>
          </w:r>
          <w:r w:rsidR="00CD15B4" w:rsidRPr="009259BB">
            <w:rPr>
              <w:rFonts w:ascii="Arial" w:hAnsi="Arial" w:cs="Arial"/>
              <w:sz w:val="22"/>
              <w:szCs w:val="22"/>
            </w:rPr>
            <w:t xml:space="preserve"> </w:t>
          </w:r>
          <w:r w:rsidR="00D7715E" w:rsidRPr="009259BB">
            <w:rPr>
              <w:rFonts w:ascii="Arial" w:hAnsi="Arial" w:cs="Arial"/>
              <w:sz w:val="22"/>
              <w:szCs w:val="22"/>
            </w:rPr>
            <w:t xml:space="preserve">homologues. These were used in another </w:t>
          </w:r>
          <w:r w:rsidR="00235A68" w:rsidRPr="009259BB">
            <w:rPr>
              <w:rFonts w:ascii="Arial" w:hAnsi="Arial" w:cs="Arial"/>
              <w:sz w:val="22"/>
              <w:szCs w:val="22"/>
            </w:rPr>
            <w:t>bioinformatic</w:t>
          </w:r>
          <w:r w:rsidR="00D7715E" w:rsidRPr="009259BB">
            <w:rPr>
              <w:rFonts w:ascii="Arial" w:hAnsi="Arial" w:cs="Arial"/>
              <w:sz w:val="22"/>
              <w:szCs w:val="22"/>
            </w:rPr>
            <w:t xml:space="preserve"> tool known as Galaxy to produce a phylogenetic tree</w:t>
          </w:r>
          <w:r w:rsidR="00CD15B4" w:rsidRPr="009259BB">
            <w:rPr>
              <w:rFonts w:ascii="Arial" w:hAnsi="Arial" w:cs="Arial"/>
              <w:sz w:val="22"/>
              <w:szCs w:val="22"/>
            </w:rPr>
            <w:t xml:space="preserve">. This enabled the display of </w:t>
          </w:r>
          <w:r w:rsidR="00D7715E" w:rsidRPr="009259BB">
            <w:rPr>
              <w:rFonts w:ascii="Arial" w:hAnsi="Arial" w:cs="Arial"/>
              <w:sz w:val="22"/>
              <w:szCs w:val="22"/>
            </w:rPr>
            <w:t xml:space="preserve">the </w:t>
          </w:r>
          <w:r w:rsidR="00D7715E" w:rsidRPr="009259BB">
            <w:rPr>
              <w:rFonts w:ascii="Arial" w:hAnsi="Arial" w:cs="Arial"/>
              <w:sz w:val="22"/>
              <w:szCs w:val="22"/>
            </w:rPr>
            <w:lastRenderedPageBreak/>
            <w:t xml:space="preserve">evolutionary history of CfaS. </w:t>
          </w:r>
          <w:r w:rsidR="00235A68" w:rsidRPr="009259BB">
            <w:rPr>
              <w:rFonts w:ascii="Arial" w:hAnsi="Arial" w:cs="Arial"/>
              <w:sz w:val="22"/>
              <w:szCs w:val="22"/>
            </w:rPr>
            <w:t>Finally, using the database BLAST, further homologues of CfaS were found, most of which were from bacterial species. This suggested that CfaS transferred from bacteria to eukaryotes through the movement of genetic material, known as horizontal gene transfer.</w:t>
          </w:r>
        </w:p>
        <w:p w14:paraId="5889A598" w14:textId="7D4B72E5" w:rsidR="00605498" w:rsidRPr="009259BB" w:rsidRDefault="00605498" w:rsidP="009259BB">
          <w:pPr>
            <w:spacing w:line="360" w:lineRule="auto"/>
            <w:rPr>
              <w:rFonts w:ascii="Arial" w:hAnsi="Arial" w:cs="Arial"/>
              <w:sz w:val="22"/>
              <w:szCs w:val="22"/>
            </w:rPr>
          </w:pPr>
        </w:p>
        <w:p w14:paraId="5283C43C" w14:textId="559F9140" w:rsidR="00605498" w:rsidRPr="009259BB" w:rsidRDefault="00605498" w:rsidP="009259BB">
          <w:pPr>
            <w:spacing w:line="360" w:lineRule="auto"/>
            <w:rPr>
              <w:rFonts w:ascii="Arial" w:hAnsi="Arial" w:cs="Arial"/>
              <w:sz w:val="22"/>
              <w:szCs w:val="22"/>
            </w:rPr>
          </w:pPr>
          <w:r w:rsidRPr="009259BB">
            <w:rPr>
              <w:rFonts w:ascii="Arial" w:hAnsi="Arial" w:cs="Arial"/>
              <w:sz w:val="22"/>
              <w:szCs w:val="22"/>
            </w:rPr>
            <w:t>2</w:t>
          </w:r>
          <w:r w:rsidR="00253BAF" w:rsidRPr="009259BB">
            <w:rPr>
              <w:rFonts w:ascii="Arial" w:hAnsi="Arial" w:cs="Arial"/>
              <w:sz w:val="22"/>
              <w:szCs w:val="22"/>
            </w:rPr>
            <w:t>28</w:t>
          </w:r>
          <w:r w:rsidRPr="009259BB">
            <w:rPr>
              <w:rFonts w:ascii="Arial" w:hAnsi="Arial" w:cs="Arial"/>
              <w:sz w:val="22"/>
              <w:szCs w:val="22"/>
            </w:rPr>
            <w:t xml:space="preserve"> words </w:t>
          </w:r>
        </w:p>
        <w:p w14:paraId="0A18AEE6" w14:textId="77777777" w:rsidR="00D05802" w:rsidRPr="009259BB" w:rsidRDefault="00D05802" w:rsidP="009259BB">
          <w:pPr>
            <w:spacing w:line="360" w:lineRule="auto"/>
            <w:rPr>
              <w:rFonts w:ascii="Arial" w:hAnsi="Arial" w:cs="Arial"/>
              <w:sz w:val="22"/>
              <w:szCs w:val="22"/>
            </w:rPr>
          </w:pPr>
        </w:p>
        <w:p w14:paraId="69F233DA" w14:textId="77777777" w:rsidR="00F3702C" w:rsidRPr="009259BB" w:rsidRDefault="00F3702C" w:rsidP="009259BB">
          <w:pPr>
            <w:spacing w:line="360" w:lineRule="auto"/>
            <w:rPr>
              <w:rFonts w:ascii="Arial" w:hAnsi="Arial" w:cs="Arial"/>
              <w:sz w:val="22"/>
              <w:szCs w:val="22"/>
            </w:rPr>
          </w:pPr>
        </w:p>
        <w:p w14:paraId="4A3A4F04" w14:textId="77777777" w:rsidR="00F3702C" w:rsidRPr="009259BB" w:rsidRDefault="00F3702C" w:rsidP="009259BB">
          <w:pPr>
            <w:spacing w:line="360" w:lineRule="auto"/>
            <w:rPr>
              <w:rFonts w:ascii="Arial" w:hAnsi="Arial" w:cs="Arial"/>
              <w:sz w:val="22"/>
              <w:szCs w:val="22"/>
            </w:rPr>
          </w:pPr>
        </w:p>
        <w:p w14:paraId="33D1754A" w14:textId="77777777" w:rsidR="00F3702C" w:rsidRPr="009259BB" w:rsidRDefault="00F3702C" w:rsidP="009259BB">
          <w:pPr>
            <w:spacing w:line="360" w:lineRule="auto"/>
            <w:rPr>
              <w:rFonts w:ascii="Arial" w:hAnsi="Arial" w:cs="Arial"/>
              <w:sz w:val="22"/>
              <w:szCs w:val="22"/>
            </w:rPr>
          </w:pPr>
        </w:p>
        <w:p w14:paraId="1C4E0F08" w14:textId="77777777" w:rsidR="00F3702C" w:rsidRPr="009259BB" w:rsidRDefault="00F3702C" w:rsidP="009259BB">
          <w:pPr>
            <w:spacing w:line="360" w:lineRule="auto"/>
            <w:rPr>
              <w:rFonts w:ascii="Arial" w:hAnsi="Arial" w:cs="Arial"/>
              <w:sz w:val="22"/>
              <w:szCs w:val="22"/>
            </w:rPr>
          </w:pPr>
        </w:p>
        <w:p w14:paraId="0BE7E7EC" w14:textId="77777777" w:rsidR="00F3702C" w:rsidRPr="009259BB" w:rsidRDefault="00F3702C" w:rsidP="009259BB">
          <w:pPr>
            <w:spacing w:line="360" w:lineRule="auto"/>
            <w:rPr>
              <w:rFonts w:ascii="Arial" w:hAnsi="Arial" w:cs="Arial"/>
              <w:sz w:val="22"/>
              <w:szCs w:val="22"/>
            </w:rPr>
          </w:pPr>
        </w:p>
        <w:p w14:paraId="061230E5" w14:textId="77777777" w:rsidR="00F3702C" w:rsidRPr="009259BB" w:rsidRDefault="00F3702C" w:rsidP="009259BB">
          <w:pPr>
            <w:spacing w:line="360" w:lineRule="auto"/>
            <w:rPr>
              <w:rFonts w:ascii="Arial" w:hAnsi="Arial" w:cs="Arial"/>
              <w:sz w:val="22"/>
              <w:szCs w:val="22"/>
            </w:rPr>
          </w:pPr>
        </w:p>
        <w:p w14:paraId="46DD600A" w14:textId="78128AFD" w:rsidR="00605498" w:rsidRDefault="00605498" w:rsidP="009259BB">
          <w:pPr>
            <w:spacing w:line="360" w:lineRule="auto"/>
            <w:rPr>
              <w:rFonts w:ascii="Arial" w:hAnsi="Arial" w:cs="Arial"/>
              <w:sz w:val="22"/>
              <w:szCs w:val="22"/>
            </w:rPr>
          </w:pPr>
        </w:p>
        <w:p w14:paraId="7A6B0657" w14:textId="76DF3050" w:rsidR="00EB3FC2" w:rsidRDefault="00EB3FC2" w:rsidP="009259BB">
          <w:pPr>
            <w:spacing w:line="360" w:lineRule="auto"/>
            <w:rPr>
              <w:rFonts w:ascii="Arial" w:hAnsi="Arial" w:cs="Arial"/>
              <w:sz w:val="22"/>
              <w:szCs w:val="22"/>
            </w:rPr>
          </w:pPr>
        </w:p>
        <w:p w14:paraId="6B4D5EE0" w14:textId="123DB449" w:rsidR="00EB3FC2" w:rsidRDefault="00EB3FC2" w:rsidP="009259BB">
          <w:pPr>
            <w:spacing w:line="360" w:lineRule="auto"/>
            <w:rPr>
              <w:rFonts w:ascii="Arial" w:hAnsi="Arial" w:cs="Arial"/>
              <w:sz w:val="22"/>
              <w:szCs w:val="22"/>
            </w:rPr>
          </w:pPr>
        </w:p>
        <w:p w14:paraId="643A0033" w14:textId="2026A0C3" w:rsidR="00EB3FC2" w:rsidRDefault="00EB3FC2" w:rsidP="009259BB">
          <w:pPr>
            <w:spacing w:line="360" w:lineRule="auto"/>
            <w:rPr>
              <w:rFonts w:ascii="Arial" w:hAnsi="Arial" w:cs="Arial"/>
              <w:sz w:val="22"/>
              <w:szCs w:val="22"/>
            </w:rPr>
          </w:pPr>
        </w:p>
        <w:p w14:paraId="04F21277" w14:textId="55BB067E" w:rsidR="00EB3FC2" w:rsidRDefault="00EB3FC2" w:rsidP="009259BB">
          <w:pPr>
            <w:spacing w:line="360" w:lineRule="auto"/>
            <w:rPr>
              <w:rFonts w:ascii="Arial" w:hAnsi="Arial" w:cs="Arial"/>
              <w:sz w:val="22"/>
              <w:szCs w:val="22"/>
            </w:rPr>
          </w:pPr>
        </w:p>
        <w:p w14:paraId="02F4F083" w14:textId="09BB71D0" w:rsidR="00EB3FC2" w:rsidRDefault="00EB3FC2" w:rsidP="009259BB">
          <w:pPr>
            <w:spacing w:line="360" w:lineRule="auto"/>
            <w:rPr>
              <w:rFonts w:ascii="Arial" w:hAnsi="Arial" w:cs="Arial"/>
              <w:sz w:val="22"/>
              <w:szCs w:val="22"/>
            </w:rPr>
          </w:pPr>
        </w:p>
        <w:p w14:paraId="7709F015" w14:textId="534C5D50" w:rsidR="00EB3FC2" w:rsidRDefault="00EB3FC2" w:rsidP="009259BB">
          <w:pPr>
            <w:spacing w:line="360" w:lineRule="auto"/>
            <w:rPr>
              <w:rFonts w:ascii="Arial" w:hAnsi="Arial" w:cs="Arial"/>
              <w:sz w:val="22"/>
              <w:szCs w:val="22"/>
            </w:rPr>
          </w:pPr>
        </w:p>
        <w:p w14:paraId="33A4B52F" w14:textId="50C78DDC" w:rsidR="00EB3FC2" w:rsidRDefault="00EB3FC2" w:rsidP="009259BB">
          <w:pPr>
            <w:spacing w:line="360" w:lineRule="auto"/>
            <w:rPr>
              <w:rFonts w:ascii="Arial" w:hAnsi="Arial" w:cs="Arial"/>
              <w:sz w:val="22"/>
              <w:szCs w:val="22"/>
            </w:rPr>
          </w:pPr>
        </w:p>
        <w:p w14:paraId="129A1D32" w14:textId="3D5ECCB3" w:rsidR="00EB3FC2" w:rsidRDefault="00EB3FC2" w:rsidP="009259BB">
          <w:pPr>
            <w:spacing w:line="360" w:lineRule="auto"/>
            <w:rPr>
              <w:rFonts w:ascii="Arial" w:hAnsi="Arial" w:cs="Arial"/>
              <w:sz w:val="22"/>
              <w:szCs w:val="22"/>
            </w:rPr>
          </w:pPr>
        </w:p>
        <w:p w14:paraId="78DFB814" w14:textId="39A5DB4A" w:rsidR="00EB3FC2" w:rsidRDefault="00EB3FC2" w:rsidP="009259BB">
          <w:pPr>
            <w:spacing w:line="360" w:lineRule="auto"/>
            <w:rPr>
              <w:rFonts w:ascii="Arial" w:hAnsi="Arial" w:cs="Arial"/>
              <w:sz w:val="22"/>
              <w:szCs w:val="22"/>
            </w:rPr>
          </w:pPr>
        </w:p>
        <w:p w14:paraId="2ADA81D2" w14:textId="1BB32A43" w:rsidR="00EB3FC2" w:rsidRDefault="00EB3FC2" w:rsidP="009259BB">
          <w:pPr>
            <w:spacing w:line="360" w:lineRule="auto"/>
            <w:rPr>
              <w:rFonts w:ascii="Arial" w:hAnsi="Arial" w:cs="Arial"/>
              <w:sz w:val="22"/>
              <w:szCs w:val="22"/>
            </w:rPr>
          </w:pPr>
        </w:p>
        <w:p w14:paraId="4368FF11" w14:textId="2E0E07E4" w:rsidR="00EB3FC2" w:rsidRDefault="00EB3FC2" w:rsidP="009259BB">
          <w:pPr>
            <w:spacing w:line="360" w:lineRule="auto"/>
            <w:rPr>
              <w:rFonts w:ascii="Arial" w:hAnsi="Arial" w:cs="Arial"/>
              <w:sz w:val="22"/>
              <w:szCs w:val="22"/>
            </w:rPr>
          </w:pPr>
        </w:p>
        <w:p w14:paraId="6B519210" w14:textId="335D60A8" w:rsidR="00EB3FC2" w:rsidRDefault="00EB3FC2" w:rsidP="009259BB">
          <w:pPr>
            <w:spacing w:line="360" w:lineRule="auto"/>
            <w:rPr>
              <w:rFonts w:ascii="Arial" w:hAnsi="Arial" w:cs="Arial"/>
              <w:sz w:val="22"/>
              <w:szCs w:val="22"/>
            </w:rPr>
          </w:pPr>
        </w:p>
        <w:p w14:paraId="2051D5CA" w14:textId="7E83682B" w:rsidR="00EB3FC2" w:rsidRDefault="00EB3FC2" w:rsidP="009259BB">
          <w:pPr>
            <w:spacing w:line="360" w:lineRule="auto"/>
            <w:rPr>
              <w:rFonts w:ascii="Arial" w:hAnsi="Arial" w:cs="Arial"/>
              <w:sz w:val="22"/>
              <w:szCs w:val="22"/>
            </w:rPr>
          </w:pPr>
        </w:p>
        <w:p w14:paraId="6DCDCB5D" w14:textId="6A13F102" w:rsidR="00F3702C" w:rsidRPr="00EB3FC2" w:rsidRDefault="00EB3FC2" w:rsidP="00EB3FC2">
          <w:pPr>
            <w:pStyle w:val="Heading1"/>
            <w:rPr>
              <w:rFonts w:ascii="Arial" w:hAnsi="Arial" w:cs="Arial"/>
              <w:color w:val="auto"/>
              <w:sz w:val="24"/>
              <w:szCs w:val="24"/>
            </w:rPr>
          </w:pPr>
          <w:r w:rsidRPr="00EB3FC2">
            <w:rPr>
              <w:sz w:val="24"/>
              <w:szCs w:val="24"/>
            </w:rPr>
            <w:br w:type="page"/>
          </w:r>
          <w:bookmarkStart w:id="2" w:name="_Toc97517884"/>
          <w:r w:rsidR="00F3702C" w:rsidRPr="00EB3FC2">
            <w:rPr>
              <w:rFonts w:ascii="Arial" w:hAnsi="Arial" w:cs="Arial"/>
              <w:color w:val="000000" w:themeColor="text1"/>
              <w:sz w:val="24"/>
              <w:szCs w:val="24"/>
            </w:rPr>
            <w:lastRenderedPageBreak/>
            <w:t>Acknowledgements</w:t>
          </w:r>
          <w:bookmarkEnd w:id="2"/>
          <w:r w:rsidR="00F3702C" w:rsidRPr="00EB3FC2">
            <w:rPr>
              <w:rFonts w:ascii="Arial" w:hAnsi="Arial" w:cs="Arial"/>
              <w:color w:val="000000" w:themeColor="text1"/>
              <w:sz w:val="24"/>
              <w:szCs w:val="24"/>
            </w:rPr>
            <w:t xml:space="preserve"> </w:t>
          </w:r>
        </w:p>
        <w:p w14:paraId="0DEEB167" w14:textId="1A11C3C1" w:rsidR="00F3702C" w:rsidRDefault="00F3702C" w:rsidP="009259BB">
          <w:pPr>
            <w:spacing w:line="360" w:lineRule="auto"/>
            <w:rPr>
              <w:rFonts w:ascii="Arial" w:hAnsi="Arial" w:cs="Arial"/>
              <w:color w:val="FF0000"/>
              <w:sz w:val="22"/>
              <w:szCs w:val="22"/>
            </w:rPr>
          </w:pPr>
        </w:p>
        <w:p w14:paraId="368F776A" w14:textId="77777777" w:rsidR="00EB3FC2" w:rsidRPr="009259BB" w:rsidRDefault="00EB3FC2" w:rsidP="009259BB">
          <w:pPr>
            <w:spacing w:line="360" w:lineRule="auto"/>
            <w:rPr>
              <w:rFonts w:ascii="Arial" w:hAnsi="Arial" w:cs="Arial"/>
              <w:color w:val="FF0000"/>
              <w:sz w:val="22"/>
              <w:szCs w:val="22"/>
            </w:rPr>
          </w:pPr>
        </w:p>
        <w:p w14:paraId="14F61E6A" w14:textId="08B2D39C" w:rsidR="00F3702C" w:rsidRPr="009259BB" w:rsidRDefault="00F8619E"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 xml:space="preserve">Thank you </w:t>
          </w:r>
          <w:r w:rsidR="00253BAF" w:rsidRPr="009259BB">
            <w:rPr>
              <w:rFonts w:ascii="Arial" w:hAnsi="Arial" w:cs="Arial"/>
              <w:color w:val="000000" w:themeColor="text1"/>
              <w:sz w:val="22"/>
              <w:szCs w:val="22"/>
            </w:rPr>
            <w:t xml:space="preserve">immensely </w:t>
          </w:r>
          <w:r w:rsidRPr="009259BB">
            <w:rPr>
              <w:rFonts w:ascii="Arial" w:hAnsi="Arial" w:cs="Arial"/>
              <w:color w:val="000000" w:themeColor="text1"/>
              <w:sz w:val="22"/>
              <w:szCs w:val="22"/>
            </w:rPr>
            <w:t>to my supervisor, Dr Leighton Pritchard</w:t>
          </w:r>
          <w:r w:rsidR="00253BAF" w:rsidRPr="009259BB">
            <w:rPr>
              <w:rFonts w:ascii="Arial" w:hAnsi="Arial" w:cs="Arial"/>
              <w:color w:val="000000" w:themeColor="text1"/>
              <w:sz w:val="22"/>
              <w:szCs w:val="22"/>
            </w:rPr>
            <w:t xml:space="preserve"> who has given me plenty of support, advice, and encouragement. Especially grateful for his patience and expert guidance. </w:t>
          </w:r>
        </w:p>
        <w:p w14:paraId="0A612672" w14:textId="1D4714FF" w:rsidR="00253BAF" w:rsidRPr="009259BB" w:rsidRDefault="00253BAF" w:rsidP="009259BB">
          <w:pPr>
            <w:spacing w:line="360" w:lineRule="auto"/>
            <w:rPr>
              <w:rFonts w:ascii="Arial" w:hAnsi="Arial" w:cs="Arial"/>
              <w:sz w:val="22"/>
              <w:szCs w:val="22"/>
            </w:rPr>
          </w:pPr>
        </w:p>
        <w:p w14:paraId="3C9DB529" w14:textId="3C334CCF" w:rsidR="00F3702C" w:rsidRPr="009259BB" w:rsidRDefault="00253BAF" w:rsidP="009259BB">
          <w:pPr>
            <w:spacing w:line="360" w:lineRule="auto"/>
            <w:rPr>
              <w:rFonts w:ascii="Arial" w:hAnsi="Arial" w:cs="Arial"/>
              <w:sz w:val="22"/>
              <w:szCs w:val="22"/>
            </w:rPr>
          </w:pPr>
          <w:r w:rsidRPr="009259BB">
            <w:rPr>
              <w:rFonts w:ascii="Arial" w:hAnsi="Arial" w:cs="Arial"/>
              <w:sz w:val="22"/>
              <w:szCs w:val="22"/>
            </w:rPr>
            <w:t>Thank you also to the students in my project group</w:t>
          </w:r>
          <w:r w:rsidR="00F31B1B">
            <w:rPr>
              <w:rFonts w:ascii="Arial" w:hAnsi="Arial" w:cs="Arial"/>
              <w:sz w:val="22"/>
              <w:szCs w:val="22"/>
            </w:rPr>
            <w:t xml:space="preserve"> for their great collaboration throughout the project</w:t>
          </w:r>
          <w:r w:rsidRPr="009259BB">
            <w:rPr>
              <w:rFonts w:ascii="Arial" w:hAnsi="Arial" w:cs="Arial"/>
              <w:sz w:val="22"/>
              <w:szCs w:val="22"/>
            </w:rPr>
            <w:t xml:space="preserve">. </w:t>
          </w:r>
        </w:p>
        <w:p w14:paraId="54907CF5" w14:textId="4616B618" w:rsidR="00F3702C" w:rsidRPr="009259BB" w:rsidRDefault="00F3702C" w:rsidP="009259BB">
          <w:pPr>
            <w:spacing w:line="360" w:lineRule="auto"/>
            <w:rPr>
              <w:rFonts w:ascii="Arial" w:hAnsi="Arial" w:cs="Arial"/>
              <w:sz w:val="22"/>
              <w:szCs w:val="22"/>
            </w:rPr>
          </w:pPr>
        </w:p>
        <w:p w14:paraId="7054908E" w14:textId="773A8F9E" w:rsidR="00F3702C" w:rsidRPr="009259BB" w:rsidRDefault="00F3702C" w:rsidP="009259BB">
          <w:pPr>
            <w:spacing w:line="360" w:lineRule="auto"/>
            <w:rPr>
              <w:rFonts w:ascii="Arial" w:hAnsi="Arial" w:cs="Arial"/>
              <w:sz w:val="22"/>
              <w:szCs w:val="22"/>
            </w:rPr>
          </w:pPr>
        </w:p>
        <w:p w14:paraId="1CA4A04E" w14:textId="72A68635" w:rsidR="00F3702C" w:rsidRPr="009259BB" w:rsidRDefault="00F3702C" w:rsidP="009259BB">
          <w:pPr>
            <w:spacing w:line="360" w:lineRule="auto"/>
            <w:rPr>
              <w:rFonts w:ascii="Arial" w:hAnsi="Arial" w:cs="Arial"/>
              <w:sz w:val="22"/>
              <w:szCs w:val="22"/>
            </w:rPr>
          </w:pPr>
        </w:p>
        <w:p w14:paraId="79779018" w14:textId="7ADFD7D6" w:rsidR="00F3702C" w:rsidRPr="009259BB" w:rsidRDefault="00F3702C" w:rsidP="009259BB">
          <w:pPr>
            <w:spacing w:line="360" w:lineRule="auto"/>
            <w:rPr>
              <w:rFonts w:ascii="Arial" w:hAnsi="Arial" w:cs="Arial"/>
              <w:sz w:val="22"/>
              <w:szCs w:val="22"/>
            </w:rPr>
          </w:pPr>
        </w:p>
        <w:p w14:paraId="786814F7" w14:textId="4BF93B0B" w:rsidR="00F3702C" w:rsidRPr="009259BB" w:rsidRDefault="00F3702C" w:rsidP="009259BB">
          <w:pPr>
            <w:spacing w:line="360" w:lineRule="auto"/>
            <w:rPr>
              <w:rFonts w:ascii="Arial" w:hAnsi="Arial" w:cs="Arial"/>
              <w:sz w:val="22"/>
              <w:szCs w:val="22"/>
            </w:rPr>
          </w:pPr>
        </w:p>
        <w:p w14:paraId="335B03D1" w14:textId="45AE3534" w:rsidR="00F3702C" w:rsidRPr="009259BB" w:rsidRDefault="00F3702C" w:rsidP="009259BB">
          <w:pPr>
            <w:spacing w:line="360" w:lineRule="auto"/>
            <w:rPr>
              <w:rFonts w:ascii="Arial" w:hAnsi="Arial" w:cs="Arial"/>
              <w:sz w:val="22"/>
              <w:szCs w:val="22"/>
            </w:rPr>
          </w:pPr>
        </w:p>
        <w:p w14:paraId="473BE248" w14:textId="5F64CE8E" w:rsidR="00F3702C" w:rsidRPr="009259BB" w:rsidRDefault="00F3702C" w:rsidP="009259BB">
          <w:pPr>
            <w:spacing w:line="360" w:lineRule="auto"/>
            <w:rPr>
              <w:rFonts w:ascii="Arial" w:hAnsi="Arial" w:cs="Arial"/>
              <w:sz w:val="22"/>
              <w:szCs w:val="22"/>
            </w:rPr>
          </w:pPr>
        </w:p>
        <w:p w14:paraId="3954F4BA" w14:textId="0B3D66EE" w:rsidR="00F3702C" w:rsidRPr="009259BB" w:rsidRDefault="00F3702C" w:rsidP="009259BB">
          <w:pPr>
            <w:spacing w:line="360" w:lineRule="auto"/>
            <w:rPr>
              <w:rFonts w:ascii="Arial" w:hAnsi="Arial" w:cs="Arial"/>
              <w:sz w:val="22"/>
              <w:szCs w:val="22"/>
            </w:rPr>
          </w:pPr>
        </w:p>
        <w:p w14:paraId="4DA26664" w14:textId="6A3EF16D" w:rsidR="00F3702C" w:rsidRPr="009259BB" w:rsidRDefault="00F3702C" w:rsidP="009259BB">
          <w:pPr>
            <w:spacing w:line="360" w:lineRule="auto"/>
            <w:rPr>
              <w:rFonts w:ascii="Arial" w:hAnsi="Arial" w:cs="Arial"/>
              <w:sz w:val="22"/>
              <w:szCs w:val="22"/>
            </w:rPr>
          </w:pPr>
        </w:p>
        <w:p w14:paraId="0BC0E068" w14:textId="016DA849" w:rsidR="00F3702C" w:rsidRPr="009259BB" w:rsidRDefault="00F3702C" w:rsidP="009259BB">
          <w:pPr>
            <w:spacing w:line="360" w:lineRule="auto"/>
            <w:rPr>
              <w:rFonts w:ascii="Arial" w:hAnsi="Arial" w:cs="Arial"/>
              <w:sz w:val="22"/>
              <w:szCs w:val="22"/>
            </w:rPr>
          </w:pPr>
        </w:p>
        <w:p w14:paraId="66DDBC54" w14:textId="638ECB1D" w:rsidR="00F3702C" w:rsidRPr="009259BB" w:rsidRDefault="00F3702C" w:rsidP="009259BB">
          <w:pPr>
            <w:spacing w:line="360" w:lineRule="auto"/>
            <w:rPr>
              <w:rFonts w:ascii="Arial" w:hAnsi="Arial" w:cs="Arial"/>
              <w:sz w:val="22"/>
              <w:szCs w:val="22"/>
            </w:rPr>
          </w:pPr>
        </w:p>
        <w:p w14:paraId="781312B7" w14:textId="0EC1E800" w:rsidR="00F3702C" w:rsidRPr="009259BB" w:rsidRDefault="00F3702C" w:rsidP="009259BB">
          <w:pPr>
            <w:spacing w:line="360" w:lineRule="auto"/>
            <w:rPr>
              <w:rFonts w:ascii="Arial" w:hAnsi="Arial" w:cs="Arial"/>
              <w:sz w:val="22"/>
              <w:szCs w:val="22"/>
            </w:rPr>
          </w:pPr>
        </w:p>
        <w:p w14:paraId="3FEE02AB" w14:textId="28E93C94" w:rsidR="00F3702C" w:rsidRPr="009259BB" w:rsidRDefault="00F3702C" w:rsidP="009259BB">
          <w:pPr>
            <w:spacing w:line="360" w:lineRule="auto"/>
            <w:rPr>
              <w:rFonts w:ascii="Arial" w:hAnsi="Arial" w:cs="Arial"/>
              <w:sz w:val="22"/>
              <w:szCs w:val="22"/>
            </w:rPr>
          </w:pPr>
        </w:p>
        <w:p w14:paraId="16C5C72B" w14:textId="3C768873" w:rsidR="00F3702C" w:rsidRPr="009259BB" w:rsidRDefault="00F3702C" w:rsidP="009259BB">
          <w:pPr>
            <w:spacing w:line="360" w:lineRule="auto"/>
            <w:rPr>
              <w:rFonts w:ascii="Arial" w:hAnsi="Arial" w:cs="Arial"/>
              <w:sz w:val="22"/>
              <w:szCs w:val="22"/>
            </w:rPr>
          </w:pPr>
        </w:p>
        <w:p w14:paraId="2A5D76BA" w14:textId="5EA073F7" w:rsidR="00F3702C" w:rsidRPr="009259BB" w:rsidRDefault="00F3702C" w:rsidP="009259BB">
          <w:pPr>
            <w:spacing w:line="360" w:lineRule="auto"/>
            <w:rPr>
              <w:rFonts w:ascii="Arial" w:hAnsi="Arial" w:cs="Arial"/>
              <w:sz w:val="22"/>
              <w:szCs w:val="22"/>
            </w:rPr>
          </w:pPr>
        </w:p>
        <w:p w14:paraId="4C8DC5FD" w14:textId="75F14D07" w:rsidR="00F3702C" w:rsidRPr="009259BB" w:rsidRDefault="00F3702C" w:rsidP="009259BB">
          <w:pPr>
            <w:spacing w:line="360" w:lineRule="auto"/>
            <w:rPr>
              <w:rFonts w:ascii="Arial" w:hAnsi="Arial" w:cs="Arial"/>
              <w:sz w:val="22"/>
              <w:szCs w:val="22"/>
            </w:rPr>
          </w:pPr>
        </w:p>
        <w:p w14:paraId="452508BE" w14:textId="77777777" w:rsidR="00F3702C" w:rsidRPr="009259BB" w:rsidRDefault="00F3702C" w:rsidP="009259BB">
          <w:pPr>
            <w:spacing w:line="360" w:lineRule="auto"/>
            <w:rPr>
              <w:rFonts w:ascii="Arial" w:hAnsi="Arial" w:cs="Arial"/>
              <w:sz w:val="22"/>
              <w:szCs w:val="22"/>
            </w:rPr>
          </w:pPr>
        </w:p>
        <w:p w14:paraId="5249BCB3" w14:textId="77777777" w:rsidR="00F3702C" w:rsidRPr="009259BB" w:rsidRDefault="00F3702C" w:rsidP="009259BB">
          <w:pPr>
            <w:spacing w:line="360" w:lineRule="auto"/>
            <w:rPr>
              <w:rFonts w:ascii="Arial" w:hAnsi="Arial" w:cs="Arial"/>
              <w:sz w:val="22"/>
              <w:szCs w:val="22"/>
            </w:rPr>
          </w:pPr>
        </w:p>
        <w:p w14:paraId="2DDB56C9" w14:textId="77777777" w:rsidR="00F3702C" w:rsidRPr="009259BB" w:rsidRDefault="00F3702C" w:rsidP="009259BB">
          <w:pPr>
            <w:spacing w:line="360" w:lineRule="auto"/>
            <w:rPr>
              <w:rFonts w:ascii="Arial" w:hAnsi="Arial" w:cs="Arial"/>
              <w:sz w:val="22"/>
              <w:szCs w:val="22"/>
            </w:rPr>
          </w:pPr>
        </w:p>
        <w:p w14:paraId="71128CD6" w14:textId="77777777" w:rsidR="00F3702C" w:rsidRPr="009259BB" w:rsidRDefault="00F3702C" w:rsidP="009259BB">
          <w:pPr>
            <w:spacing w:line="360" w:lineRule="auto"/>
            <w:rPr>
              <w:rFonts w:ascii="Arial" w:hAnsi="Arial" w:cs="Arial"/>
              <w:sz w:val="22"/>
              <w:szCs w:val="22"/>
            </w:rPr>
          </w:pPr>
        </w:p>
        <w:p w14:paraId="1794F394" w14:textId="77777777" w:rsidR="00F3702C" w:rsidRPr="009259BB" w:rsidRDefault="00F3702C" w:rsidP="009259BB">
          <w:pPr>
            <w:spacing w:line="360" w:lineRule="auto"/>
            <w:rPr>
              <w:rFonts w:ascii="Arial" w:hAnsi="Arial" w:cs="Arial"/>
              <w:sz w:val="22"/>
              <w:szCs w:val="22"/>
            </w:rPr>
          </w:pPr>
        </w:p>
        <w:p w14:paraId="6DF75361" w14:textId="77777777" w:rsidR="00F3702C" w:rsidRPr="009259BB" w:rsidRDefault="00F3702C" w:rsidP="009259BB">
          <w:pPr>
            <w:spacing w:line="360" w:lineRule="auto"/>
            <w:rPr>
              <w:rFonts w:ascii="Arial" w:hAnsi="Arial" w:cs="Arial"/>
              <w:sz w:val="22"/>
              <w:szCs w:val="22"/>
            </w:rPr>
          </w:pPr>
        </w:p>
        <w:p w14:paraId="670E2F3E" w14:textId="77777777" w:rsidR="00F3702C" w:rsidRPr="009259BB" w:rsidRDefault="00F3702C" w:rsidP="009259BB">
          <w:pPr>
            <w:spacing w:line="360" w:lineRule="auto"/>
            <w:rPr>
              <w:rFonts w:ascii="Arial" w:hAnsi="Arial" w:cs="Arial"/>
              <w:sz w:val="22"/>
              <w:szCs w:val="22"/>
            </w:rPr>
          </w:pPr>
        </w:p>
        <w:p w14:paraId="34642222" w14:textId="77777777" w:rsidR="00F3702C" w:rsidRPr="009259BB" w:rsidRDefault="00F3702C" w:rsidP="009259BB">
          <w:pPr>
            <w:spacing w:line="360" w:lineRule="auto"/>
            <w:rPr>
              <w:rFonts w:ascii="Arial" w:hAnsi="Arial" w:cs="Arial"/>
              <w:sz w:val="22"/>
              <w:szCs w:val="22"/>
            </w:rPr>
          </w:pPr>
        </w:p>
        <w:p w14:paraId="059A43DE" w14:textId="77777777" w:rsidR="00F3702C" w:rsidRPr="009259BB" w:rsidRDefault="00F3702C" w:rsidP="009259BB">
          <w:pPr>
            <w:spacing w:line="360" w:lineRule="auto"/>
            <w:rPr>
              <w:rFonts w:ascii="Arial" w:hAnsi="Arial" w:cs="Arial"/>
              <w:sz w:val="22"/>
              <w:szCs w:val="22"/>
            </w:rPr>
          </w:pPr>
        </w:p>
        <w:p w14:paraId="15806C68" w14:textId="77777777" w:rsidR="00F3702C" w:rsidRPr="009259BB" w:rsidRDefault="00F3702C" w:rsidP="009259BB">
          <w:pPr>
            <w:spacing w:line="360" w:lineRule="auto"/>
            <w:rPr>
              <w:rFonts w:ascii="Arial" w:hAnsi="Arial" w:cs="Arial"/>
              <w:sz w:val="22"/>
              <w:szCs w:val="22"/>
            </w:rPr>
          </w:pPr>
        </w:p>
        <w:p w14:paraId="6EFF54F1" w14:textId="77777777" w:rsidR="00F3702C" w:rsidRPr="009259BB" w:rsidRDefault="00F3702C" w:rsidP="009259BB">
          <w:pPr>
            <w:spacing w:line="360" w:lineRule="auto"/>
            <w:rPr>
              <w:rFonts w:ascii="Arial" w:hAnsi="Arial" w:cs="Arial"/>
              <w:sz w:val="22"/>
              <w:szCs w:val="22"/>
            </w:rPr>
          </w:pPr>
        </w:p>
        <w:p w14:paraId="192B421B" w14:textId="77777777" w:rsidR="00F3702C" w:rsidRPr="009259BB" w:rsidRDefault="00F3702C" w:rsidP="009259BB">
          <w:pPr>
            <w:spacing w:line="360" w:lineRule="auto"/>
            <w:rPr>
              <w:rFonts w:ascii="Arial" w:hAnsi="Arial" w:cs="Arial"/>
              <w:sz w:val="22"/>
              <w:szCs w:val="22"/>
            </w:rPr>
          </w:pPr>
        </w:p>
        <w:p w14:paraId="5E490AE7" w14:textId="77777777" w:rsidR="00F3702C" w:rsidRPr="009259BB" w:rsidRDefault="00F3702C" w:rsidP="009259BB">
          <w:pPr>
            <w:spacing w:line="360" w:lineRule="auto"/>
            <w:rPr>
              <w:rFonts w:ascii="Arial" w:hAnsi="Arial" w:cs="Arial"/>
              <w:sz w:val="22"/>
              <w:szCs w:val="22"/>
            </w:rPr>
          </w:pPr>
        </w:p>
        <w:p w14:paraId="07C0EDDA" w14:textId="77777777" w:rsidR="00F3702C" w:rsidRPr="009259BB" w:rsidRDefault="00F3702C" w:rsidP="009259BB">
          <w:pPr>
            <w:spacing w:line="360" w:lineRule="auto"/>
            <w:rPr>
              <w:rFonts w:ascii="Arial" w:hAnsi="Arial" w:cs="Arial"/>
              <w:sz w:val="22"/>
              <w:szCs w:val="22"/>
            </w:rPr>
          </w:pPr>
        </w:p>
        <w:p w14:paraId="112B0276" w14:textId="77777777" w:rsidR="00EB3FC2" w:rsidRDefault="00EB3FC2" w:rsidP="00EB3FC2">
          <w:pPr>
            <w:rPr>
              <w:rFonts w:ascii="Arial" w:hAnsi="Arial" w:cs="Arial"/>
              <w:sz w:val="22"/>
              <w:szCs w:val="22"/>
            </w:rPr>
          </w:pPr>
          <w:r>
            <w:rPr>
              <w:rFonts w:ascii="Arial" w:hAnsi="Arial" w:cs="Arial"/>
              <w:sz w:val="22"/>
              <w:szCs w:val="22"/>
            </w:rPr>
            <w:br w:type="page"/>
          </w:r>
        </w:p>
      </w:sdtContent>
    </w:sdt>
    <w:p w14:paraId="6165AC93" w14:textId="3BA3ACDA" w:rsidR="006C43FF" w:rsidRPr="00EB3FC2" w:rsidRDefault="006C43FF" w:rsidP="00EB3FC2">
      <w:pPr>
        <w:rPr>
          <w:rFonts w:ascii="Arial" w:hAnsi="Arial" w:cs="Arial"/>
          <w:sz w:val="22"/>
          <w:szCs w:val="22"/>
        </w:rPr>
      </w:pPr>
      <w:r w:rsidRPr="00EB3FC2">
        <w:rPr>
          <w:rFonts w:ascii="Arial" w:hAnsi="Arial" w:cs="Arial"/>
          <w:color w:val="000000" w:themeColor="text1"/>
        </w:rPr>
        <w:lastRenderedPageBreak/>
        <w:t>Introduction</w:t>
      </w:r>
    </w:p>
    <w:p w14:paraId="396EBB87" w14:textId="77777777" w:rsidR="00EB3FC2" w:rsidRPr="009259BB" w:rsidRDefault="00EB3FC2" w:rsidP="009259BB">
      <w:pPr>
        <w:spacing w:line="360" w:lineRule="auto"/>
        <w:rPr>
          <w:rFonts w:ascii="Arial" w:hAnsi="Arial" w:cs="Arial"/>
          <w:sz w:val="22"/>
          <w:szCs w:val="22"/>
        </w:rPr>
      </w:pPr>
    </w:p>
    <w:p w14:paraId="518870C0" w14:textId="7A5A6876" w:rsidR="006C43FF" w:rsidRPr="009259BB" w:rsidRDefault="006C43FF" w:rsidP="009259BB">
      <w:pPr>
        <w:spacing w:line="360" w:lineRule="auto"/>
        <w:rPr>
          <w:rFonts w:ascii="Arial" w:hAnsi="Arial" w:cs="Arial"/>
          <w:sz w:val="22"/>
          <w:szCs w:val="22"/>
        </w:rPr>
      </w:pPr>
    </w:p>
    <w:p w14:paraId="1BBDBA21" w14:textId="5CC315AD" w:rsidR="00784F24" w:rsidRPr="009259BB" w:rsidRDefault="006C43FF" w:rsidP="009259BB">
      <w:pPr>
        <w:spacing w:line="360" w:lineRule="auto"/>
        <w:rPr>
          <w:rFonts w:ascii="Arial" w:hAnsi="Arial" w:cs="Arial"/>
          <w:sz w:val="22"/>
          <w:szCs w:val="22"/>
        </w:rPr>
      </w:pPr>
      <w:r w:rsidRPr="009259BB">
        <w:rPr>
          <w:rFonts w:ascii="Arial" w:hAnsi="Arial" w:cs="Arial"/>
          <w:sz w:val="22"/>
          <w:szCs w:val="22"/>
        </w:rPr>
        <w:t xml:space="preserve">The aim of this project was to investigate the evolutionary and structural analysis of the CfaS protein in </w:t>
      </w:r>
      <w:r w:rsidRPr="009259BB">
        <w:rPr>
          <w:rFonts w:ascii="Arial" w:hAnsi="Arial" w:cs="Arial"/>
          <w:i/>
          <w:iCs/>
          <w:sz w:val="22"/>
          <w:szCs w:val="22"/>
        </w:rPr>
        <w:t>Leishmania infantum</w:t>
      </w:r>
      <w:r w:rsidR="00A62659" w:rsidRPr="009259BB">
        <w:rPr>
          <w:rFonts w:ascii="Arial" w:hAnsi="Arial" w:cs="Arial"/>
          <w:i/>
          <w:iCs/>
          <w:sz w:val="22"/>
          <w:szCs w:val="22"/>
        </w:rPr>
        <w:t xml:space="preserve"> </w:t>
      </w:r>
      <w:r w:rsidR="00A62659" w:rsidRPr="009259BB">
        <w:rPr>
          <w:rFonts w:ascii="Arial" w:hAnsi="Arial" w:cs="Arial"/>
          <w:sz w:val="22"/>
          <w:szCs w:val="22"/>
        </w:rPr>
        <w:t>to potentially identify candidate regions that could be plausible drug targets</w:t>
      </w:r>
      <w:r w:rsidR="00003880" w:rsidRPr="009259BB">
        <w:rPr>
          <w:rFonts w:ascii="Arial" w:hAnsi="Arial" w:cs="Arial"/>
          <w:sz w:val="22"/>
          <w:szCs w:val="22"/>
        </w:rPr>
        <w:t xml:space="preserve">. This was </w:t>
      </w:r>
      <w:r w:rsidR="00CA467D" w:rsidRPr="009259BB">
        <w:rPr>
          <w:rFonts w:ascii="Arial" w:hAnsi="Arial" w:cs="Arial"/>
          <w:sz w:val="22"/>
          <w:szCs w:val="22"/>
        </w:rPr>
        <w:t xml:space="preserve">performed </w:t>
      </w:r>
      <w:r w:rsidR="00003880" w:rsidRPr="009259BB">
        <w:rPr>
          <w:rFonts w:ascii="Arial" w:hAnsi="Arial" w:cs="Arial"/>
          <w:sz w:val="22"/>
          <w:szCs w:val="22"/>
        </w:rPr>
        <w:t xml:space="preserve">using various bioinformatic tools to investigate the sequence evolution and identifying residues that may be required for the function of CfaS. </w:t>
      </w:r>
    </w:p>
    <w:p w14:paraId="6393EA25" w14:textId="631A715E" w:rsidR="00D25D3C" w:rsidRPr="009259BB" w:rsidRDefault="00697041" w:rsidP="009259BB">
      <w:pPr>
        <w:spacing w:line="360" w:lineRule="auto"/>
        <w:rPr>
          <w:rFonts w:ascii="Arial" w:hAnsi="Arial" w:cs="Arial"/>
          <w:sz w:val="22"/>
          <w:szCs w:val="22"/>
        </w:rPr>
      </w:pPr>
      <w:r w:rsidRPr="009259BB">
        <w:rPr>
          <w:rFonts w:ascii="Arial" w:hAnsi="Arial" w:cs="Arial"/>
          <w:sz w:val="22"/>
          <w:szCs w:val="22"/>
        </w:rPr>
        <w:t xml:space="preserve">It was hypothesized that CfaS was involved in </w:t>
      </w:r>
      <w:r w:rsidR="00D25D3C" w:rsidRPr="009259BB">
        <w:rPr>
          <w:rFonts w:ascii="Arial" w:hAnsi="Arial" w:cs="Arial"/>
          <w:sz w:val="22"/>
          <w:szCs w:val="22"/>
        </w:rPr>
        <w:t>horizontal</w:t>
      </w:r>
      <w:r w:rsidRPr="009259BB">
        <w:rPr>
          <w:rFonts w:ascii="Arial" w:hAnsi="Arial" w:cs="Arial"/>
          <w:sz w:val="22"/>
          <w:szCs w:val="22"/>
        </w:rPr>
        <w:t xml:space="preserve"> gene </w:t>
      </w:r>
      <w:r w:rsidR="00D25D3C" w:rsidRPr="009259BB">
        <w:rPr>
          <w:rFonts w:ascii="Arial" w:hAnsi="Arial" w:cs="Arial"/>
          <w:sz w:val="22"/>
          <w:szCs w:val="22"/>
        </w:rPr>
        <w:t>transfer</w:t>
      </w:r>
      <w:r w:rsidRPr="009259BB">
        <w:rPr>
          <w:rFonts w:ascii="Arial" w:hAnsi="Arial" w:cs="Arial"/>
          <w:sz w:val="22"/>
          <w:szCs w:val="22"/>
        </w:rPr>
        <w:t xml:space="preserve"> from bacteria into the Leishmania specie</w:t>
      </w:r>
      <w:r w:rsidR="00D25D3C" w:rsidRPr="009259BB">
        <w:rPr>
          <w:rFonts w:ascii="Arial" w:hAnsi="Arial" w:cs="Arial"/>
          <w:sz w:val="22"/>
          <w:szCs w:val="22"/>
        </w:rPr>
        <w:t xml:space="preserve">s and that proteins such as CfaS </w:t>
      </w:r>
      <w:r w:rsidR="00F31B1B">
        <w:rPr>
          <w:rFonts w:ascii="Arial" w:hAnsi="Arial" w:cs="Arial"/>
          <w:sz w:val="22"/>
          <w:szCs w:val="22"/>
        </w:rPr>
        <w:t>which belong to the</w:t>
      </w:r>
      <w:r w:rsidR="00D25D3C" w:rsidRPr="009259BB">
        <w:rPr>
          <w:rFonts w:ascii="Arial" w:hAnsi="Arial" w:cs="Arial"/>
          <w:sz w:val="22"/>
          <w:szCs w:val="22"/>
        </w:rPr>
        <w:t xml:space="preserve"> SAM methyltransferase</w:t>
      </w:r>
      <w:r w:rsidR="00F31B1B">
        <w:rPr>
          <w:rFonts w:ascii="Arial" w:hAnsi="Arial" w:cs="Arial"/>
          <w:sz w:val="22"/>
          <w:szCs w:val="22"/>
        </w:rPr>
        <w:t xml:space="preserve"> family </w:t>
      </w:r>
      <w:r w:rsidR="00D25D3C" w:rsidRPr="009259BB">
        <w:rPr>
          <w:rFonts w:ascii="Arial" w:hAnsi="Arial" w:cs="Arial"/>
          <w:sz w:val="22"/>
          <w:szCs w:val="22"/>
        </w:rPr>
        <w:t>show conservation across kingdoms.</w:t>
      </w:r>
    </w:p>
    <w:p w14:paraId="166CC541" w14:textId="77777777" w:rsidR="001C25A2" w:rsidRPr="009259BB" w:rsidRDefault="00784F24" w:rsidP="009259BB">
      <w:pPr>
        <w:pStyle w:val="NormalWeb"/>
        <w:tabs>
          <w:tab w:val="left" w:pos="925"/>
        </w:tabs>
        <w:spacing w:line="360" w:lineRule="auto"/>
        <w:rPr>
          <w:rFonts w:ascii="Arial" w:hAnsi="Arial" w:cs="Arial"/>
          <w:color w:val="000000" w:themeColor="text1"/>
          <w:sz w:val="22"/>
          <w:szCs w:val="22"/>
          <w:shd w:val="clear" w:color="auto" w:fill="FFFFFF"/>
        </w:rPr>
      </w:pPr>
      <w:r w:rsidRPr="009259BB">
        <w:rPr>
          <w:rFonts w:ascii="Arial" w:hAnsi="Arial" w:cs="Arial"/>
          <w:sz w:val="22"/>
          <w:szCs w:val="22"/>
        </w:rPr>
        <w:t>Leishmania are protozoan parasites which can infect humans as well as other mammalian species. They cause a wide-ranging spectrum of diseases called leishmaniases</w:t>
      </w:r>
      <w:r w:rsidR="00680049" w:rsidRPr="009259BB">
        <w:rPr>
          <w:rFonts w:ascii="Arial" w:hAnsi="Arial" w:cs="Arial"/>
          <w:sz w:val="22"/>
          <w:szCs w:val="22"/>
        </w:rPr>
        <w:t xml:space="preserve"> which is</w:t>
      </w:r>
      <w:r w:rsidRPr="009259BB">
        <w:rPr>
          <w:rFonts w:ascii="Arial" w:hAnsi="Arial" w:cs="Arial"/>
          <w:sz w:val="22"/>
          <w:szCs w:val="22"/>
        </w:rPr>
        <w:t xml:space="preserve"> split into 4 forms </w:t>
      </w:r>
      <w:r w:rsidR="00680049" w:rsidRPr="009259BB">
        <w:rPr>
          <w:rFonts w:ascii="Arial" w:hAnsi="Arial" w:cs="Arial"/>
          <w:color w:val="000000" w:themeColor="text1"/>
          <w:sz w:val="22"/>
          <w:szCs w:val="22"/>
          <w:shd w:val="clear" w:color="auto" w:fill="FFFFFF"/>
        </w:rPr>
        <w:t>depending on the particular parasite species</w:t>
      </w:r>
      <w:r w:rsidR="001C25A2" w:rsidRPr="009259BB">
        <w:rPr>
          <w:rFonts w:ascii="Arial" w:hAnsi="Arial" w:cs="Arial"/>
          <w:color w:val="000000" w:themeColor="text1"/>
          <w:sz w:val="22"/>
          <w:szCs w:val="22"/>
          <w:shd w:val="clear" w:color="auto" w:fill="FFFFFF"/>
        </w:rPr>
        <w:t>:</w:t>
      </w:r>
    </w:p>
    <w:p w14:paraId="6DDC4900" w14:textId="77777777" w:rsidR="001C25A2" w:rsidRPr="009259BB" w:rsidRDefault="001C25A2" w:rsidP="009259BB">
      <w:pPr>
        <w:pStyle w:val="NormalWeb"/>
        <w:numPr>
          <w:ilvl w:val="0"/>
          <w:numId w:val="2"/>
        </w:numPr>
        <w:tabs>
          <w:tab w:val="left" w:pos="925"/>
        </w:tabs>
        <w:spacing w:before="0" w:beforeAutospacing="0" w:line="360" w:lineRule="auto"/>
        <w:jc w:val="both"/>
        <w:rPr>
          <w:rFonts w:ascii="Arial" w:hAnsi="Arial" w:cs="Arial"/>
          <w:color w:val="000000"/>
          <w:sz w:val="22"/>
          <w:szCs w:val="22"/>
          <w:shd w:val="clear" w:color="auto" w:fill="FFFFFF"/>
        </w:rPr>
      </w:pPr>
      <w:r w:rsidRPr="009259BB">
        <w:rPr>
          <w:rFonts w:ascii="Arial" w:hAnsi="Arial" w:cs="Arial"/>
          <w:color w:val="000000" w:themeColor="text1"/>
          <w:sz w:val="22"/>
          <w:szCs w:val="22"/>
          <w:shd w:val="clear" w:color="auto" w:fill="FFFFFF"/>
        </w:rPr>
        <w:t xml:space="preserve">Cutaneous is the most common form of </w:t>
      </w:r>
      <w:r w:rsidRPr="009259BB">
        <w:rPr>
          <w:rFonts w:ascii="Arial" w:hAnsi="Arial" w:cs="Arial"/>
          <w:sz w:val="22"/>
          <w:szCs w:val="22"/>
        </w:rPr>
        <w:t>leishmaniases and</w:t>
      </w:r>
      <w:r w:rsidRPr="009259BB">
        <w:rPr>
          <w:rFonts w:ascii="Arial" w:hAnsi="Arial" w:cs="Arial"/>
          <w:color w:val="000000" w:themeColor="text1"/>
          <w:sz w:val="22"/>
          <w:szCs w:val="22"/>
          <w:shd w:val="clear" w:color="auto" w:fill="FFFFFF"/>
        </w:rPr>
        <w:t xml:space="preserve"> causes skin lesions.</w:t>
      </w:r>
    </w:p>
    <w:p w14:paraId="36E96489" w14:textId="412A666B" w:rsidR="001C25A2" w:rsidRPr="009259BB" w:rsidRDefault="001C25A2" w:rsidP="009259BB">
      <w:pPr>
        <w:pStyle w:val="NormalWeb"/>
        <w:numPr>
          <w:ilvl w:val="0"/>
          <w:numId w:val="2"/>
        </w:numPr>
        <w:tabs>
          <w:tab w:val="left" w:pos="925"/>
        </w:tabs>
        <w:spacing w:line="360" w:lineRule="auto"/>
        <w:jc w:val="both"/>
        <w:rPr>
          <w:rFonts w:ascii="Arial" w:hAnsi="Arial" w:cs="Arial"/>
          <w:color w:val="000000"/>
          <w:sz w:val="22"/>
          <w:szCs w:val="22"/>
          <w:shd w:val="clear" w:color="auto" w:fill="FFFFFF"/>
        </w:rPr>
      </w:pPr>
      <w:r w:rsidRPr="009259BB">
        <w:rPr>
          <w:rFonts w:ascii="Arial" w:hAnsi="Arial" w:cs="Arial"/>
          <w:color w:val="000000" w:themeColor="text1"/>
          <w:sz w:val="22"/>
          <w:szCs w:val="22"/>
          <w:shd w:val="clear" w:color="auto" w:fill="FFFFFF"/>
        </w:rPr>
        <w:t>Diffuse cutaneous is a diffuse form of cutaneous leishmaniasis causing diffuse lesions all over the body.</w:t>
      </w:r>
    </w:p>
    <w:p w14:paraId="32C2A606" w14:textId="77777777" w:rsidR="001C25A2" w:rsidRPr="009259BB" w:rsidRDefault="001C25A2" w:rsidP="009259BB">
      <w:pPr>
        <w:pStyle w:val="NormalWeb"/>
        <w:numPr>
          <w:ilvl w:val="0"/>
          <w:numId w:val="2"/>
        </w:numPr>
        <w:tabs>
          <w:tab w:val="left" w:pos="925"/>
        </w:tabs>
        <w:spacing w:line="360" w:lineRule="auto"/>
        <w:jc w:val="both"/>
        <w:rPr>
          <w:rFonts w:ascii="Arial" w:hAnsi="Arial" w:cs="Arial"/>
          <w:color w:val="000000"/>
          <w:sz w:val="22"/>
          <w:szCs w:val="22"/>
          <w:shd w:val="clear" w:color="auto" w:fill="FFFFFF"/>
        </w:rPr>
      </w:pPr>
      <w:r w:rsidRPr="009259BB">
        <w:rPr>
          <w:rFonts w:ascii="Arial" w:hAnsi="Arial" w:cs="Arial"/>
          <w:color w:val="000000" w:themeColor="text1"/>
          <w:sz w:val="22"/>
          <w:szCs w:val="22"/>
          <w:shd w:val="clear" w:color="auto" w:fill="FFFFFF"/>
        </w:rPr>
        <w:t>Mucocutaneous causes destruction of mucous membranes of the nose, throat and mouth by the formation of lesions in these areas.</w:t>
      </w:r>
    </w:p>
    <w:p w14:paraId="70680E3E" w14:textId="77777777" w:rsidR="001C25A2" w:rsidRPr="009259BB" w:rsidRDefault="001C25A2" w:rsidP="009259BB">
      <w:pPr>
        <w:pStyle w:val="NormalWeb"/>
        <w:numPr>
          <w:ilvl w:val="0"/>
          <w:numId w:val="2"/>
        </w:numPr>
        <w:tabs>
          <w:tab w:val="left" w:pos="925"/>
        </w:tabs>
        <w:spacing w:after="120" w:afterAutospacing="0" w:line="360" w:lineRule="auto"/>
        <w:jc w:val="both"/>
        <w:rPr>
          <w:rFonts w:ascii="Arial" w:hAnsi="Arial" w:cs="Arial"/>
          <w:color w:val="000000"/>
          <w:sz w:val="22"/>
          <w:szCs w:val="22"/>
          <w:shd w:val="clear" w:color="auto" w:fill="FFFFFF"/>
        </w:rPr>
      </w:pPr>
      <w:r w:rsidRPr="009259BB">
        <w:rPr>
          <w:rFonts w:ascii="Arial" w:hAnsi="Arial" w:cs="Arial"/>
          <w:color w:val="000000" w:themeColor="text1"/>
          <w:sz w:val="22"/>
          <w:szCs w:val="22"/>
          <w:shd w:val="clear" w:color="auto" w:fill="FFFFFF"/>
        </w:rPr>
        <w:t xml:space="preserve">Visceral is the most severe form of </w:t>
      </w:r>
      <w:r w:rsidRPr="009259BB">
        <w:rPr>
          <w:rFonts w:ascii="Arial" w:hAnsi="Arial" w:cs="Arial"/>
          <w:sz w:val="22"/>
          <w:szCs w:val="22"/>
        </w:rPr>
        <w:t xml:space="preserve">leishmaniases </w:t>
      </w:r>
      <w:r w:rsidRPr="009259BB">
        <w:rPr>
          <w:rFonts w:ascii="Arial" w:hAnsi="Arial" w:cs="Arial"/>
          <w:color w:val="000000" w:themeColor="text1"/>
          <w:sz w:val="22"/>
          <w:szCs w:val="22"/>
          <w:shd w:val="clear" w:color="auto" w:fill="FFFFFF"/>
        </w:rPr>
        <w:t>affecting the internal organs, specifically the liver and spleen and is fatal if left untreated (David&amp;Craft, 2009).</w:t>
      </w:r>
      <w:r w:rsidRPr="009259BB">
        <w:rPr>
          <w:rFonts w:ascii="Arial" w:hAnsi="Arial" w:cs="Arial"/>
          <w:sz w:val="22"/>
          <w:szCs w:val="22"/>
        </w:rPr>
        <w:t xml:space="preserve"> </w:t>
      </w:r>
    </w:p>
    <w:p w14:paraId="3BDE4E71" w14:textId="3584653C" w:rsidR="00784F24" w:rsidRPr="009259BB" w:rsidRDefault="002D669F" w:rsidP="009259BB">
      <w:pPr>
        <w:pStyle w:val="NormalWeb"/>
        <w:tabs>
          <w:tab w:val="left" w:pos="925"/>
        </w:tabs>
        <w:spacing w:line="360" w:lineRule="auto"/>
        <w:rPr>
          <w:rFonts w:ascii="Arial" w:hAnsi="Arial" w:cs="Arial"/>
          <w:color w:val="000000" w:themeColor="text1"/>
          <w:sz w:val="22"/>
          <w:szCs w:val="22"/>
          <w:shd w:val="clear" w:color="auto" w:fill="FFFFFF"/>
        </w:rPr>
      </w:pPr>
      <w:r w:rsidRPr="009259BB">
        <w:rPr>
          <w:rFonts w:ascii="Arial" w:hAnsi="Arial" w:cs="Arial"/>
          <w:sz w:val="22"/>
          <w:szCs w:val="22"/>
        </w:rPr>
        <w:t xml:space="preserve">Disease incidence is estimated at 2.5 million new cases every year (Bras-Gonçalves et al, 2014). </w:t>
      </w:r>
      <w:r w:rsidRPr="009259BB">
        <w:rPr>
          <w:rFonts w:ascii="Arial" w:hAnsi="Arial" w:cs="Arial"/>
          <w:color w:val="000000"/>
          <w:sz w:val="22"/>
          <w:szCs w:val="22"/>
          <w:shd w:val="clear" w:color="auto" w:fill="FFFFFF"/>
        </w:rPr>
        <w:t>The leishmania genome contains 36 chromosomes with varying sizes of 0.35 to -3 Mb (Wincker et al, 1996).</w:t>
      </w:r>
    </w:p>
    <w:p w14:paraId="0064FCBD" w14:textId="0AF04DA3" w:rsidR="0023362E" w:rsidRPr="009259BB" w:rsidRDefault="0023362E" w:rsidP="009259BB">
      <w:pPr>
        <w:spacing w:line="360" w:lineRule="auto"/>
        <w:rPr>
          <w:rFonts w:ascii="Arial" w:hAnsi="Arial" w:cs="Arial"/>
          <w:sz w:val="22"/>
          <w:szCs w:val="22"/>
        </w:rPr>
      </w:pPr>
      <w:r w:rsidRPr="009259BB">
        <w:rPr>
          <w:rFonts w:ascii="Arial" w:hAnsi="Arial" w:cs="Arial"/>
          <w:sz w:val="22"/>
          <w:szCs w:val="22"/>
        </w:rPr>
        <w:t>Leishmania parasites are transmitted as promastigotes</w:t>
      </w:r>
      <w:r w:rsidR="002F305B" w:rsidRPr="009259BB">
        <w:rPr>
          <w:rFonts w:ascii="Arial" w:hAnsi="Arial" w:cs="Arial"/>
          <w:sz w:val="22"/>
          <w:szCs w:val="22"/>
        </w:rPr>
        <w:t xml:space="preserve">, these are flagellated cells and are part of the extracellular stage of the leishmania life cycle. Promastigotes are </w:t>
      </w:r>
      <w:r w:rsidR="00C76AB3" w:rsidRPr="009259BB">
        <w:rPr>
          <w:rFonts w:ascii="Arial" w:hAnsi="Arial" w:cs="Arial"/>
          <w:sz w:val="22"/>
          <w:szCs w:val="22"/>
        </w:rPr>
        <w:t xml:space="preserve">transmitted to the host via </w:t>
      </w:r>
      <w:r w:rsidRPr="009259BB">
        <w:rPr>
          <w:rFonts w:ascii="Arial" w:hAnsi="Arial" w:cs="Arial"/>
          <w:sz w:val="22"/>
          <w:szCs w:val="22"/>
        </w:rPr>
        <w:t>the bite of an infected phlebotomine sand fly</w:t>
      </w:r>
      <w:r w:rsidR="0009047C" w:rsidRPr="009259BB">
        <w:rPr>
          <w:rFonts w:ascii="Arial" w:hAnsi="Arial" w:cs="Arial"/>
          <w:sz w:val="22"/>
          <w:szCs w:val="22"/>
        </w:rPr>
        <w:t xml:space="preserve"> (</w:t>
      </w:r>
      <w:r w:rsidR="0009047C" w:rsidRPr="009259BB">
        <w:rPr>
          <w:rFonts w:ascii="Arial" w:hAnsi="Arial" w:cs="Arial"/>
          <w:i/>
          <w:iCs/>
          <w:sz w:val="22"/>
          <w:szCs w:val="22"/>
        </w:rPr>
        <w:t>phlebotominae</w:t>
      </w:r>
      <w:r w:rsidR="0009047C" w:rsidRPr="009259BB">
        <w:rPr>
          <w:rFonts w:ascii="Arial" w:hAnsi="Arial" w:cs="Arial"/>
          <w:sz w:val="22"/>
          <w:szCs w:val="22"/>
        </w:rPr>
        <w:t>)</w:t>
      </w:r>
      <w:r w:rsidRPr="009259BB">
        <w:rPr>
          <w:rFonts w:ascii="Arial" w:hAnsi="Arial" w:cs="Arial"/>
          <w:sz w:val="22"/>
          <w:szCs w:val="22"/>
        </w:rPr>
        <w:t xml:space="preserve"> making sand flies the vector for leishmania (Grevelink</w:t>
      </w:r>
      <w:r w:rsidR="00C76AB3" w:rsidRPr="009259BB">
        <w:rPr>
          <w:rFonts w:ascii="Arial" w:hAnsi="Arial" w:cs="Arial"/>
          <w:sz w:val="22"/>
          <w:szCs w:val="22"/>
        </w:rPr>
        <w:t xml:space="preserve"> </w:t>
      </w:r>
      <w:r w:rsidRPr="009259BB">
        <w:rPr>
          <w:rFonts w:ascii="Arial" w:hAnsi="Arial" w:cs="Arial"/>
          <w:sz w:val="22"/>
          <w:szCs w:val="22"/>
        </w:rPr>
        <w:t>&amp;</w:t>
      </w:r>
      <w:r w:rsidR="00C76AB3" w:rsidRPr="009259BB">
        <w:rPr>
          <w:rFonts w:ascii="Arial" w:hAnsi="Arial" w:cs="Arial"/>
          <w:sz w:val="22"/>
          <w:szCs w:val="22"/>
        </w:rPr>
        <w:t xml:space="preserve"> </w:t>
      </w:r>
      <w:r w:rsidRPr="009259BB">
        <w:rPr>
          <w:rFonts w:ascii="Arial" w:hAnsi="Arial" w:cs="Arial"/>
          <w:sz w:val="22"/>
          <w:szCs w:val="22"/>
        </w:rPr>
        <w:t>Lerner,</w:t>
      </w:r>
      <w:r w:rsidR="00133160">
        <w:rPr>
          <w:rFonts w:ascii="Arial" w:hAnsi="Arial" w:cs="Arial"/>
          <w:sz w:val="22"/>
          <w:szCs w:val="22"/>
        </w:rPr>
        <w:t xml:space="preserve"> </w:t>
      </w:r>
      <w:r w:rsidRPr="009259BB">
        <w:rPr>
          <w:rFonts w:ascii="Arial" w:hAnsi="Arial" w:cs="Arial"/>
          <w:sz w:val="22"/>
          <w:szCs w:val="22"/>
        </w:rPr>
        <w:t>1996). Once in the host, promastigotes are broken down, or phagocytosed into the endosomal compartments of primary immune cells such as macrophages where they differentiate into amastigotes</w:t>
      </w:r>
      <w:r w:rsidR="00C76AB3" w:rsidRPr="009259BB">
        <w:rPr>
          <w:rFonts w:ascii="Arial" w:hAnsi="Arial" w:cs="Arial"/>
          <w:sz w:val="22"/>
          <w:szCs w:val="22"/>
        </w:rPr>
        <w:t>. T</w:t>
      </w:r>
      <w:r w:rsidR="002F305B" w:rsidRPr="009259BB">
        <w:rPr>
          <w:rFonts w:ascii="Arial" w:hAnsi="Arial" w:cs="Arial"/>
          <w:sz w:val="22"/>
          <w:szCs w:val="22"/>
        </w:rPr>
        <w:t>hese are non-mobile</w:t>
      </w:r>
      <w:r w:rsidR="001E30D6" w:rsidRPr="009259BB">
        <w:rPr>
          <w:rFonts w:ascii="Arial" w:hAnsi="Arial" w:cs="Arial"/>
          <w:sz w:val="22"/>
          <w:szCs w:val="22"/>
        </w:rPr>
        <w:t xml:space="preserve"> and </w:t>
      </w:r>
      <w:r w:rsidR="002F305B" w:rsidRPr="009259BB">
        <w:rPr>
          <w:rFonts w:ascii="Arial" w:hAnsi="Arial" w:cs="Arial"/>
          <w:sz w:val="22"/>
          <w:szCs w:val="22"/>
        </w:rPr>
        <w:t>aflagellated (without flagellum) and are part of the intercellular stage of the leishmania life cycle</w:t>
      </w:r>
      <w:r w:rsidR="00540652" w:rsidRPr="009259BB">
        <w:rPr>
          <w:rFonts w:ascii="Arial" w:hAnsi="Arial" w:cs="Arial"/>
          <w:sz w:val="22"/>
          <w:szCs w:val="22"/>
        </w:rPr>
        <w:t>. Amastigotes</w:t>
      </w:r>
      <w:r w:rsidRPr="009259BB">
        <w:rPr>
          <w:rFonts w:ascii="Arial" w:hAnsi="Arial" w:cs="Arial"/>
          <w:sz w:val="22"/>
          <w:szCs w:val="22"/>
        </w:rPr>
        <w:t xml:space="preserve"> will</w:t>
      </w:r>
      <w:r w:rsidR="00540652" w:rsidRPr="009259BB">
        <w:rPr>
          <w:rFonts w:ascii="Arial" w:hAnsi="Arial" w:cs="Arial"/>
          <w:sz w:val="22"/>
          <w:szCs w:val="22"/>
        </w:rPr>
        <w:t xml:space="preserve"> then</w:t>
      </w:r>
      <w:r w:rsidRPr="009259BB">
        <w:rPr>
          <w:rFonts w:ascii="Arial" w:hAnsi="Arial" w:cs="Arial"/>
          <w:sz w:val="22"/>
          <w:szCs w:val="22"/>
        </w:rPr>
        <w:t xml:space="preserve"> continue to infect different organs depending on the leishmania species (Gupta et al,</w:t>
      </w:r>
      <w:r w:rsidR="00133160">
        <w:rPr>
          <w:rFonts w:ascii="Arial" w:hAnsi="Arial" w:cs="Arial"/>
          <w:sz w:val="22"/>
          <w:szCs w:val="22"/>
        </w:rPr>
        <w:t xml:space="preserve"> </w:t>
      </w:r>
      <w:r w:rsidRPr="009259BB">
        <w:rPr>
          <w:rFonts w:ascii="Arial" w:hAnsi="Arial" w:cs="Arial"/>
          <w:sz w:val="22"/>
          <w:szCs w:val="22"/>
        </w:rPr>
        <w:t>2013).T</w:t>
      </w:r>
      <w:r w:rsidR="00B85305" w:rsidRPr="009259BB">
        <w:rPr>
          <w:rFonts w:ascii="Arial" w:hAnsi="Arial" w:cs="Arial"/>
          <w:sz w:val="22"/>
          <w:szCs w:val="22"/>
        </w:rPr>
        <w:t>he</w:t>
      </w:r>
      <w:r w:rsidRPr="009259BB">
        <w:rPr>
          <w:rFonts w:ascii="Arial" w:hAnsi="Arial" w:cs="Arial"/>
          <w:sz w:val="22"/>
          <w:szCs w:val="22"/>
        </w:rPr>
        <w:t xml:space="preserve"> life cycle </w:t>
      </w:r>
      <w:r w:rsidR="0067540F" w:rsidRPr="009259BB">
        <w:rPr>
          <w:rFonts w:ascii="Arial" w:hAnsi="Arial" w:cs="Arial"/>
          <w:sz w:val="22"/>
          <w:szCs w:val="22"/>
        </w:rPr>
        <w:t>of Leishmania is shown</w:t>
      </w:r>
      <w:r w:rsidRPr="009259BB">
        <w:rPr>
          <w:rFonts w:ascii="Arial" w:hAnsi="Arial" w:cs="Arial"/>
          <w:sz w:val="22"/>
          <w:szCs w:val="22"/>
        </w:rPr>
        <w:t xml:space="preserve"> in </w:t>
      </w:r>
      <w:r w:rsidR="005940B9" w:rsidRPr="009259BB">
        <w:rPr>
          <w:rFonts w:ascii="Arial" w:hAnsi="Arial" w:cs="Arial"/>
          <w:sz w:val="22"/>
          <w:szCs w:val="22"/>
        </w:rPr>
        <w:t>F</w:t>
      </w:r>
      <w:r w:rsidRPr="009259BB">
        <w:rPr>
          <w:rFonts w:ascii="Arial" w:hAnsi="Arial" w:cs="Arial"/>
          <w:sz w:val="22"/>
          <w:szCs w:val="22"/>
        </w:rPr>
        <w:t>igure 1.</w:t>
      </w:r>
    </w:p>
    <w:p w14:paraId="3150344F" w14:textId="6CF37BBC" w:rsidR="001E30D6" w:rsidRPr="009259BB" w:rsidRDefault="001E30D6" w:rsidP="009259BB">
      <w:pPr>
        <w:spacing w:line="360" w:lineRule="auto"/>
        <w:rPr>
          <w:rFonts w:ascii="Arial" w:hAnsi="Arial" w:cs="Arial"/>
          <w:sz w:val="22"/>
          <w:szCs w:val="22"/>
        </w:rPr>
      </w:pPr>
    </w:p>
    <w:p w14:paraId="53DECE9C" w14:textId="25A9257E" w:rsidR="001E30D6" w:rsidRPr="009259BB" w:rsidRDefault="001E30D6" w:rsidP="009259BB">
      <w:pPr>
        <w:spacing w:line="360" w:lineRule="auto"/>
        <w:rPr>
          <w:rFonts w:ascii="Arial" w:hAnsi="Arial" w:cs="Arial"/>
          <w:sz w:val="22"/>
          <w:szCs w:val="22"/>
        </w:rPr>
      </w:pPr>
    </w:p>
    <w:p w14:paraId="5EB99FAD" w14:textId="49E83CA1" w:rsidR="001E30D6" w:rsidRPr="009259BB" w:rsidRDefault="00EB3FC2" w:rsidP="00EB3FC2">
      <w:pPr>
        <w:rPr>
          <w:rFonts w:ascii="Arial" w:hAnsi="Arial" w:cs="Arial"/>
          <w:sz w:val="22"/>
          <w:szCs w:val="22"/>
        </w:rPr>
      </w:pPr>
      <w:r>
        <w:rPr>
          <w:rFonts w:ascii="Arial" w:hAnsi="Arial" w:cs="Arial"/>
          <w:sz w:val="22"/>
          <w:szCs w:val="22"/>
        </w:rPr>
        <w:br w:type="page"/>
      </w:r>
    </w:p>
    <w:p w14:paraId="4451DBA7" w14:textId="05CACC6E" w:rsidR="001E30D6" w:rsidRPr="009259BB" w:rsidRDefault="00F31B1B" w:rsidP="009259BB">
      <w:pPr>
        <w:spacing w:line="360" w:lineRule="auto"/>
        <w:rPr>
          <w:rFonts w:ascii="Arial" w:hAnsi="Arial" w:cs="Arial"/>
          <w:sz w:val="22"/>
          <w:szCs w:val="22"/>
        </w:rPr>
      </w:pPr>
      <w:ins w:id="3" w:author="Amber Minhas (Student)" w:date="2022-01-26T20:37:00Z">
        <w:r w:rsidRPr="009259BB">
          <w:rPr>
            <w:rFonts w:ascii="Arial" w:hAnsi="Arial" w:cs="Arial"/>
            <w:noProof/>
            <w:sz w:val="22"/>
            <w:szCs w:val="22"/>
          </w:rPr>
          <w:lastRenderedPageBreak/>
          <w:drawing>
            <wp:anchor distT="0" distB="0" distL="114300" distR="114300" simplePos="0" relativeHeight="251661312" behindDoc="0" locked="0" layoutInCell="1" allowOverlap="1" wp14:anchorId="7EBE88D9" wp14:editId="595F4F7E">
              <wp:simplePos x="0" y="0"/>
              <wp:positionH relativeFrom="column">
                <wp:posOffset>25400</wp:posOffset>
              </wp:positionH>
              <wp:positionV relativeFrom="paragraph">
                <wp:posOffset>104140</wp:posOffset>
              </wp:positionV>
              <wp:extent cx="5784850" cy="3898900"/>
              <wp:effectExtent l="0" t="0" r="6350" b="0"/>
              <wp:wrapNone/>
              <wp:docPr id="4" name="Picture 4" descr="Leishmaniasis - The Lan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ishmaniasis - The Lanc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84850" cy="38989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01C3422" w14:textId="1D05E264" w:rsidR="001E30D6" w:rsidRPr="009259BB" w:rsidRDefault="001E30D6" w:rsidP="009259BB">
      <w:pPr>
        <w:spacing w:line="360" w:lineRule="auto"/>
        <w:rPr>
          <w:rFonts w:ascii="Arial" w:hAnsi="Arial" w:cs="Arial"/>
          <w:sz w:val="22"/>
          <w:szCs w:val="22"/>
        </w:rPr>
      </w:pPr>
    </w:p>
    <w:p w14:paraId="5A877B97" w14:textId="5119650F" w:rsidR="001E30D6" w:rsidRPr="009259BB" w:rsidRDefault="001E30D6" w:rsidP="009259BB">
      <w:pPr>
        <w:spacing w:line="360" w:lineRule="auto"/>
        <w:rPr>
          <w:rFonts w:ascii="Arial" w:hAnsi="Arial" w:cs="Arial"/>
          <w:sz w:val="22"/>
          <w:szCs w:val="22"/>
        </w:rPr>
      </w:pPr>
    </w:p>
    <w:p w14:paraId="4E401FD1" w14:textId="0D11791C" w:rsidR="00540652" w:rsidRPr="009259BB" w:rsidRDefault="00540652" w:rsidP="009259BB">
      <w:pPr>
        <w:spacing w:line="360" w:lineRule="auto"/>
        <w:rPr>
          <w:rFonts w:ascii="Arial" w:hAnsi="Arial" w:cs="Arial"/>
          <w:sz w:val="22"/>
          <w:szCs w:val="22"/>
        </w:rPr>
      </w:pPr>
    </w:p>
    <w:p w14:paraId="725FD506" w14:textId="77777777" w:rsidR="00540652" w:rsidRPr="009259BB" w:rsidRDefault="00540652" w:rsidP="009259BB">
      <w:pPr>
        <w:spacing w:line="360" w:lineRule="auto"/>
        <w:rPr>
          <w:rFonts w:ascii="Arial" w:hAnsi="Arial" w:cs="Arial"/>
          <w:sz w:val="22"/>
          <w:szCs w:val="22"/>
        </w:rPr>
      </w:pPr>
    </w:p>
    <w:p w14:paraId="3D408D91" w14:textId="23E3BC5C" w:rsidR="0023362E" w:rsidRPr="009259BB" w:rsidRDefault="0023362E" w:rsidP="009259BB">
      <w:pPr>
        <w:spacing w:line="360" w:lineRule="auto"/>
        <w:rPr>
          <w:rFonts w:ascii="Arial" w:hAnsi="Arial" w:cs="Arial"/>
          <w:sz w:val="22"/>
          <w:szCs w:val="22"/>
        </w:rPr>
      </w:pPr>
    </w:p>
    <w:p w14:paraId="56511BA7" w14:textId="5FCF8130" w:rsidR="00D84657" w:rsidRPr="009259BB" w:rsidRDefault="00D84657" w:rsidP="009259BB">
      <w:pPr>
        <w:spacing w:line="360" w:lineRule="auto"/>
        <w:rPr>
          <w:rFonts w:ascii="Arial" w:hAnsi="Arial" w:cs="Arial"/>
          <w:sz w:val="22"/>
          <w:szCs w:val="22"/>
        </w:rPr>
      </w:pPr>
    </w:p>
    <w:p w14:paraId="369BFC5C" w14:textId="192D1ACF" w:rsidR="0067540F" w:rsidRPr="009259BB" w:rsidRDefault="0067540F" w:rsidP="009259BB">
      <w:pPr>
        <w:spacing w:line="360" w:lineRule="auto"/>
        <w:rPr>
          <w:rFonts w:ascii="Arial" w:hAnsi="Arial" w:cs="Arial"/>
          <w:sz w:val="22"/>
          <w:szCs w:val="22"/>
        </w:rPr>
      </w:pPr>
    </w:p>
    <w:p w14:paraId="726A3251" w14:textId="6F193353" w:rsidR="0067540F" w:rsidRPr="009259BB" w:rsidRDefault="0067540F" w:rsidP="009259BB">
      <w:pPr>
        <w:spacing w:line="360" w:lineRule="auto"/>
        <w:rPr>
          <w:rFonts w:ascii="Arial" w:hAnsi="Arial" w:cs="Arial"/>
          <w:sz w:val="22"/>
          <w:szCs w:val="22"/>
        </w:rPr>
      </w:pPr>
    </w:p>
    <w:p w14:paraId="34D2F88E" w14:textId="554751A1" w:rsidR="0067540F" w:rsidRPr="009259BB" w:rsidRDefault="0067540F" w:rsidP="009259BB">
      <w:pPr>
        <w:spacing w:line="360" w:lineRule="auto"/>
        <w:rPr>
          <w:rFonts w:ascii="Arial" w:hAnsi="Arial" w:cs="Arial"/>
          <w:sz w:val="22"/>
          <w:szCs w:val="22"/>
        </w:rPr>
      </w:pPr>
    </w:p>
    <w:p w14:paraId="2C1367DA" w14:textId="7F83F247" w:rsidR="0067540F" w:rsidRPr="009259BB" w:rsidRDefault="0067540F" w:rsidP="009259BB">
      <w:pPr>
        <w:spacing w:line="360" w:lineRule="auto"/>
        <w:rPr>
          <w:rFonts w:ascii="Arial" w:hAnsi="Arial" w:cs="Arial"/>
          <w:sz w:val="22"/>
          <w:szCs w:val="22"/>
        </w:rPr>
      </w:pPr>
    </w:p>
    <w:p w14:paraId="03F29711" w14:textId="0C9A11AA" w:rsidR="0067540F" w:rsidRPr="009259BB" w:rsidRDefault="0067540F" w:rsidP="009259BB">
      <w:pPr>
        <w:spacing w:line="360" w:lineRule="auto"/>
        <w:rPr>
          <w:rFonts w:ascii="Arial" w:hAnsi="Arial" w:cs="Arial"/>
          <w:sz w:val="22"/>
          <w:szCs w:val="22"/>
        </w:rPr>
      </w:pPr>
    </w:p>
    <w:p w14:paraId="0DA459DD" w14:textId="77777777" w:rsidR="0067540F" w:rsidRPr="009259BB" w:rsidRDefault="0067540F" w:rsidP="009259BB">
      <w:pPr>
        <w:spacing w:line="360" w:lineRule="auto"/>
        <w:rPr>
          <w:rFonts w:ascii="Arial" w:hAnsi="Arial" w:cs="Arial"/>
          <w:sz w:val="22"/>
          <w:szCs w:val="22"/>
        </w:rPr>
      </w:pPr>
    </w:p>
    <w:p w14:paraId="48657072" w14:textId="76979582" w:rsidR="0067540F" w:rsidRPr="009259BB" w:rsidRDefault="0067540F" w:rsidP="009259BB">
      <w:pPr>
        <w:spacing w:line="360" w:lineRule="auto"/>
        <w:rPr>
          <w:rFonts w:ascii="Arial" w:hAnsi="Arial" w:cs="Arial"/>
          <w:sz w:val="22"/>
          <w:szCs w:val="22"/>
        </w:rPr>
      </w:pPr>
    </w:p>
    <w:p w14:paraId="304FA319" w14:textId="7A30CE1F" w:rsidR="0067540F" w:rsidRPr="009259BB" w:rsidRDefault="0067540F" w:rsidP="009259BB">
      <w:pPr>
        <w:spacing w:line="360" w:lineRule="auto"/>
        <w:rPr>
          <w:rFonts w:ascii="Arial" w:hAnsi="Arial" w:cs="Arial"/>
          <w:sz w:val="22"/>
          <w:szCs w:val="22"/>
        </w:rPr>
      </w:pPr>
    </w:p>
    <w:p w14:paraId="3D606583" w14:textId="77777777" w:rsidR="0067540F" w:rsidRPr="009259BB" w:rsidRDefault="0067540F" w:rsidP="009259BB">
      <w:pPr>
        <w:spacing w:line="360" w:lineRule="auto"/>
        <w:rPr>
          <w:rFonts w:ascii="Arial" w:hAnsi="Arial" w:cs="Arial"/>
          <w:sz w:val="22"/>
          <w:szCs w:val="22"/>
        </w:rPr>
      </w:pPr>
    </w:p>
    <w:p w14:paraId="14D808E5" w14:textId="3ED9EADF" w:rsidR="00870CE4" w:rsidRPr="009259BB" w:rsidRDefault="00870CE4" w:rsidP="009259BB">
      <w:pPr>
        <w:spacing w:line="360" w:lineRule="auto"/>
        <w:rPr>
          <w:rFonts w:ascii="Arial" w:hAnsi="Arial" w:cs="Arial"/>
          <w:sz w:val="22"/>
          <w:szCs w:val="22"/>
        </w:rPr>
      </w:pPr>
    </w:p>
    <w:p w14:paraId="2BA2E13E" w14:textId="77777777" w:rsidR="00870CE4" w:rsidRPr="009259BB" w:rsidRDefault="00870CE4" w:rsidP="00EB3FC2">
      <w:pPr>
        <w:rPr>
          <w:rFonts w:ascii="Arial" w:hAnsi="Arial" w:cs="Arial"/>
          <w:sz w:val="22"/>
          <w:szCs w:val="22"/>
        </w:rPr>
      </w:pPr>
    </w:p>
    <w:p w14:paraId="22A7E470" w14:textId="604A11A2" w:rsidR="00870CE4" w:rsidRPr="009259BB" w:rsidRDefault="00870CE4" w:rsidP="00EB3FC2">
      <w:pPr>
        <w:tabs>
          <w:tab w:val="left" w:pos="5418"/>
        </w:tabs>
        <w:jc w:val="center"/>
        <w:rPr>
          <w:rFonts w:ascii="Arial" w:hAnsi="Arial" w:cs="Arial"/>
          <w:sz w:val="22"/>
          <w:szCs w:val="22"/>
        </w:rPr>
      </w:pPr>
      <w:r w:rsidRPr="009259BB">
        <w:rPr>
          <w:rFonts w:ascii="Arial" w:hAnsi="Arial" w:cs="Arial"/>
          <w:sz w:val="22"/>
          <w:szCs w:val="22"/>
        </w:rPr>
        <w:t>Figure 1: Leishmania life-cycle</w:t>
      </w:r>
      <w:r w:rsidR="00A46DAE" w:rsidRPr="009259BB">
        <w:rPr>
          <w:rFonts w:ascii="Arial" w:hAnsi="Arial" w:cs="Arial"/>
          <w:sz w:val="22"/>
          <w:szCs w:val="22"/>
        </w:rPr>
        <w:t xml:space="preserve">, </w:t>
      </w:r>
      <w:r w:rsidR="00046578" w:rsidRPr="009259BB">
        <w:rPr>
          <w:rFonts w:ascii="Arial" w:hAnsi="Arial" w:cs="Arial"/>
          <w:sz w:val="22"/>
          <w:szCs w:val="22"/>
        </w:rPr>
        <w:t>showing</w:t>
      </w:r>
      <w:r w:rsidR="0067540F" w:rsidRPr="009259BB">
        <w:rPr>
          <w:rFonts w:ascii="Arial" w:hAnsi="Arial" w:cs="Arial"/>
          <w:sz w:val="22"/>
          <w:szCs w:val="22"/>
        </w:rPr>
        <w:t xml:space="preserve"> the</w:t>
      </w:r>
      <w:r w:rsidR="00A46DAE" w:rsidRPr="009259BB">
        <w:rPr>
          <w:rFonts w:ascii="Arial" w:hAnsi="Arial" w:cs="Arial"/>
          <w:sz w:val="22"/>
          <w:szCs w:val="22"/>
        </w:rPr>
        <w:t xml:space="preserve"> transmission of Leishmania to mammalian hosts by</w:t>
      </w:r>
      <w:r w:rsidR="0067540F" w:rsidRPr="009259BB">
        <w:rPr>
          <w:rFonts w:ascii="Arial" w:hAnsi="Arial" w:cs="Arial"/>
          <w:sz w:val="22"/>
          <w:szCs w:val="22"/>
        </w:rPr>
        <w:t xml:space="preserve"> sand fl</w:t>
      </w:r>
      <w:r w:rsidR="00A46DAE" w:rsidRPr="009259BB">
        <w:rPr>
          <w:rFonts w:ascii="Arial" w:hAnsi="Arial" w:cs="Arial"/>
          <w:sz w:val="22"/>
          <w:szCs w:val="22"/>
        </w:rPr>
        <w:t>ies</w:t>
      </w:r>
      <w:r w:rsidR="00046578" w:rsidRPr="009259BB">
        <w:rPr>
          <w:rFonts w:ascii="Arial" w:hAnsi="Arial" w:cs="Arial"/>
          <w:sz w:val="22"/>
          <w:szCs w:val="22"/>
        </w:rPr>
        <w:t>. Reproduced from</w:t>
      </w:r>
      <w:r w:rsidRPr="009259BB">
        <w:rPr>
          <w:rFonts w:ascii="Arial" w:hAnsi="Arial" w:cs="Arial"/>
          <w:sz w:val="22"/>
          <w:szCs w:val="22"/>
        </w:rPr>
        <w:t xml:space="preserve"> (Burza et al,2018)</w:t>
      </w:r>
      <w:r w:rsidR="00046578" w:rsidRPr="009259BB">
        <w:rPr>
          <w:rFonts w:ascii="Arial" w:hAnsi="Arial" w:cs="Arial"/>
          <w:sz w:val="22"/>
          <w:szCs w:val="22"/>
        </w:rPr>
        <w:t>.</w:t>
      </w:r>
    </w:p>
    <w:p w14:paraId="1DF35928" w14:textId="77777777" w:rsidR="00870CE4" w:rsidRPr="009259BB" w:rsidRDefault="00870CE4" w:rsidP="009259BB">
      <w:pPr>
        <w:tabs>
          <w:tab w:val="left" w:pos="5418"/>
        </w:tabs>
        <w:spacing w:line="360" w:lineRule="auto"/>
        <w:jc w:val="center"/>
        <w:rPr>
          <w:rFonts w:ascii="Arial" w:hAnsi="Arial" w:cs="Arial"/>
          <w:sz w:val="22"/>
          <w:szCs w:val="22"/>
        </w:rPr>
      </w:pPr>
    </w:p>
    <w:p w14:paraId="1BB01D6A" w14:textId="77777777" w:rsidR="00870CE4" w:rsidRPr="009259BB" w:rsidRDefault="00870CE4" w:rsidP="009259BB">
      <w:pPr>
        <w:tabs>
          <w:tab w:val="left" w:pos="2595"/>
        </w:tabs>
        <w:spacing w:line="360" w:lineRule="auto"/>
        <w:rPr>
          <w:rFonts w:ascii="Arial" w:hAnsi="Arial" w:cs="Arial"/>
          <w:sz w:val="22"/>
          <w:szCs w:val="22"/>
        </w:rPr>
      </w:pPr>
    </w:p>
    <w:p w14:paraId="4E6522BB" w14:textId="3E6A9F09" w:rsidR="00870CE4" w:rsidRPr="009259BB" w:rsidRDefault="00870CE4"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In order for the parasites to spread and establish an infection, </w:t>
      </w:r>
      <w:r w:rsidR="001E30D6" w:rsidRPr="009259BB">
        <w:rPr>
          <w:rFonts w:ascii="Arial" w:hAnsi="Arial" w:cs="Arial"/>
          <w:color w:val="000000" w:themeColor="text1"/>
          <w:sz w:val="22"/>
          <w:szCs w:val="22"/>
          <w:shd w:val="clear" w:color="auto" w:fill="FFFFFF"/>
        </w:rPr>
        <w:t>L</w:t>
      </w:r>
      <w:r w:rsidRPr="009259BB">
        <w:rPr>
          <w:rFonts w:ascii="Arial" w:hAnsi="Arial" w:cs="Arial"/>
          <w:color w:val="000000" w:themeColor="text1"/>
          <w:sz w:val="22"/>
          <w:szCs w:val="22"/>
          <w:shd w:val="clear" w:color="auto" w:fill="FFFFFF"/>
        </w:rPr>
        <w:t xml:space="preserve">eishmania undergo many morphological and biochemical changes. There are several virulence factors </w:t>
      </w:r>
      <w:r w:rsidR="001E30D6" w:rsidRPr="009259BB">
        <w:rPr>
          <w:rFonts w:ascii="Arial" w:hAnsi="Arial" w:cs="Arial"/>
          <w:color w:val="000000" w:themeColor="text1"/>
          <w:sz w:val="22"/>
          <w:szCs w:val="22"/>
          <w:shd w:val="clear" w:color="auto" w:fill="FFFFFF"/>
        </w:rPr>
        <w:t xml:space="preserve">that are required </w:t>
      </w:r>
      <w:r w:rsidRPr="009259BB">
        <w:rPr>
          <w:rFonts w:ascii="Arial" w:hAnsi="Arial" w:cs="Arial"/>
          <w:color w:val="000000" w:themeColor="text1"/>
          <w:sz w:val="22"/>
          <w:szCs w:val="22"/>
          <w:shd w:val="clear" w:color="auto" w:fill="FFFFFF"/>
        </w:rPr>
        <w:t xml:space="preserve">for the infectivity of Leishmania in the host (Table </w:t>
      </w:r>
      <w:r w:rsidR="00183D2A">
        <w:rPr>
          <w:rFonts w:ascii="Arial" w:hAnsi="Arial" w:cs="Arial"/>
          <w:color w:val="000000" w:themeColor="text1"/>
          <w:sz w:val="22"/>
          <w:szCs w:val="22"/>
          <w:shd w:val="clear" w:color="auto" w:fill="FFFFFF"/>
        </w:rPr>
        <w:t>1</w:t>
      </w:r>
      <w:r w:rsidRPr="009259BB">
        <w:rPr>
          <w:rFonts w:ascii="Arial" w:hAnsi="Arial" w:cs="Arial"/>
          <w:color w:val="000000" w:themeColor="text1"/>
          <w:sz w:val="22"/>
          <w:szCs w:val="22"/>
          <w:shd w:val="clear" w:color="auto" w:fill="FFFFFF"/>
        </w:rPr>
        <w:t>).</w:t>
      </w:r>
    </w:p>
    <w:p w14:paraId="6C4E546B" w14:textId="140978EC" w:rsidR="001E30D6" w:rsidRPr="009259BB" w:rsidRDefault="001E30D6" w:rsidP="009259BB">
      <w:pPr>
        <w:spacing w:line="360" w:lineRule="auto"/>
        <w:rPr>
          <w:rFonts w:ascii="Arial" w:hAnsi="Arial" w:cs="Arial"/>
          <w:color w:val="000000" w:themeColor="text1"/>
          <w:sz w:val="22"/>
          <w:szCs w:val="22"/>
          <w:shd w:val="clear" w:color="auto" w:fill="FFFFFF"/>
        </w:rPr>
      </w:pPr>
    </w:p>
    <w:p w14:paraId="4A70A683" w14:textId="5EB0D2F1" w:rsidR="001E30D6" w:rsidRPr="009259BB" w:rsidRDefault="001E30D6" w:rsidP="009259BB">
      <w:pPr>
        <w:spacing w:line="360" w:lineRule="auto"/>
        <w:rPr>
          <w:rFonts w:ascii="Arial" w:hAnsi="Arial" w:cs="Arial"/>
          <w:color w:val="000000" w:themeColor="text1"/>
          <w:sz w:val="22"/>
          <w:szCs w:val="22"/>
          <w:shd w:val="clear" w:color="auto" w:fill="FFFFFF"/>
        </w:rPr>
      </w:pPr>
    </w:p>
    <w:p w14:paraId="40996235" w14:textId="5759725B" w:rsidR="001E30D6" w:rsidRPr="009259BB" w:rsidRDefault="001E30D6" w:rsidP="009259BB">
      <w:pPr>
        <w:spacing w:line="360" w:lineRule="auto"/>
        <w:rPr>
          <w:rFonts w:ascii="Arial" w:hAnsi="Arial" w:cs="Arial"/>
          <w:color w:val="000000" w:themeColor="text1"/>
          <w:sz w:val="22"/>
          <w:szCs w:val="22"/>
          <w:shd w:val="clear" w:color="auto" w:fill="FFFFFF"/>
        </w:rPr>
      </w:pPr>
    </w:p>
    <w:p w14:paraId="1D84E481" w14:textId="0E3EDB5E" w:rsidR="001E30D6" w:rsidRPr="009259BB" w:rsidRDefault="001E30D6" w:rsidP="009259BB">
      <w:pPr>
        <w:spacing w:line="360" w:lineRule="auto"/>
        <w:rPr>
          <w:rFonts w:ascii="Arial" w:hAnsi="Arial" w:cs="Arial"/>
          <w:color w:val="000000" w:themeColor="text1"/>
          <w:sz w:val="22"/>
          <w:szCs w:val="22"/>
          <w:shd w:val="clear" w:color="auto" w:fill="FFFFFF"/>
        </w:rPr>
      </w:pPr>
    </w:p>
    <w:p w14:paraId="1C7268F6" w14:textId="6C31679A" w:rsidR="001E30D6" w:rsidRPr="009259BB" w:rsidRDefault="001E30D6" w:rsidP="009259BB">
      <w:pPr>
        <w:spacing w:line="360" w:lineRule="auto"/>
        <w:rPr>
          <w:rFonts w:ascii="Arial" w:hAnsi="Arial" w:cs="Arial"/>
          <w:color w:val="000000" w:themeColor="text1"/>
          <w:sz w:val="22"/>
          <w:szCs w:val="22"/>
          <w:shd w:val="clear" w:color="auto" w:fill="FFFFFF"/>
        </w:rPr>
      </w:pPr>
    </w:p>
    <w:p w14:paraId="3E606EAA" w14:textId="14824302" w:rsidR="001E30D6" w:rsidRPr="009259BB" w:rsidRDefault="001E30D6" w:rsidP="009259BB">
      <w:pPr>
        <w:spacing w:line="360" w:lineRule="auto"/>
        <w:rPr>
          <w:rFonts w:ascii="Arial" w:hAnsi="Arial" w:cs="Arial"/>
          <w:color w:val="000000" w:themeColor="text1"/>
          <w:sz w:val="22"/>
          <w:szCs w:val="22"/>
          <w:shd w:val="clear" w:color="auto" w:fill="FFFFFF"/>
        </w:rPr>
      </w:pPr>
    </w:p>
    <w:p w14:paraId="64514FA2" w14:textId="1E68E4A0" w:rsidR="001E30D6" w:rsidRPr="009259BB" w:rsidRDefault="001E30D6" w:rsidP="009259BB">
      <w:pPr>
        <w:spacing w:line="360" w:lineRule="auto"/>
        <w:rPr>
          <w:rFonts w:ascii="Arial" w:hAnsi="Arial" w:cs="Arial"/>
          <w:color w:val="000000" w:themeColor="text1"/>
          <w:sz w:val="22"/>
          <w:szCs w:val="22"/>
          <w:shd w:val="clear" w:color="auto" w:fill="FFFFFF"/>
        </w:rPr>
      </w:pPr>
    </w:p>
    <w:p w14:paraId="393D9A97" w14:textId="0B6074A4" w:rsidR="001E30D6" w:rsidRPr="009259BB" w:rsidRDefault="001E30D6" w:rsidP="009259BB">
      <w:pPr>
        <w:spacing w:line="360" w:lineRule="auto"/>
        <w:rPr>
          <w:rFonts w:ascii="Arial" w:hAnsi="Arial" w:cs="Arial"/>
          <w:color w:val="000000" w:themeColor="text1"/>
          <w:sz w:val="22"/>
          <w:szCs w:val="22"/>
          <w:shd w:val="clear" w:color="auto" w:fill="FFFFFF"/>
        </w:rPr>
      </w:pPr>
    </w:p>
    <w:p w14:paraId="0E676CA1" w14:textId="30BF270B" w:rsidR="001E30D6" w:rsidRPr="009259BB" w:rsidRDefault="001E30D6" w:rsidP="009259BB">
      <w:pPr>
        <w:spacing w:line="360" w:lineRule="auto"/>
        <w:rPr>
          <w:rFonts w:ascii="Arial" w:hAnsi="Arial" w:cs="Arial"/>
          <w:color w:val="000000" w:themeColor="text1"/>
          <w:sz w:val="22"/>
          <w:szCs w:val="22"/>
          <w:shd w:val="clear" w:color="auto" w:fill="FFFFFF"/>
        </w:rPr>
      </w:pPr>
    </w:p>
    <w:p w14:paraId="3049A092" w14:textId="13A1D722" w:rsidR="001E30D6" w:rsidRPr="009259BB" w:rsidRDefault="001E30D6" w:rsidP="009259BB">
      <w:pPr>
        <w:spacing w:line="360" w:lineRule="auto"/>
        <w:rPr>
          <w:rFonts w:ascii="Arial" w:hAnsi="Arial" w:cs="Arial"/>
          <w:color w:val="000000" w:themeColor="text1"/>
          <w:sz w:val="22"/>
          <w:szCs w:val="22"/>
          <w:shd w:val="clear" w:color="auto" w:fill="FFFFFF"/>
        </w:rPr>
      </w:pPr>
    </w:p>
    <w:p w14:paraId="42C701E0" w14:textId="679FD600" w:rsidR="001E30D6" w:rsidRPr="009259BB" w:rsidRDefault="001E30D6" w:rsidP="009259BB">
      <w:pPr>
        <w:spacing w:line="360" w:lineRule="auto"/>
        <w:rPr>
          <w:rFonts w:ascii="Arial" w:hAnsi="Arial" w:cs="Arial"/>
          <w:color w:val="000000" w:themeColor="text1"/>
          <w:sz w:val="22"/>
          <w:szCs w:val="22"/>
          <w:shd w:val="clear" w:color="auto" w:fill="FFFFFF"/>
        </w:rPr>
      </w:pPr>
    </w:p>
    <w:p w14:paraId="79E19FDA" w14:textId="5FBE76F0" w:rsidR="001E30D6" w:rsidRPr="009259BB" w:rsidRDefault="001E30D6" w:rsidP="009259BB">
      <w:pPr>
        <w:spacing w:line="360" w:lineRule="auto"/>
        <w:rPr>
          <w:rFonts w:ascii="Arial" w:hAnsi="Arial" w:cs="Arial"/>
          <w:color w:val="000000" w:themeColor="text1"/>
          <w:sz w:val="22"/>
          <w:szCs w:val="22"/>
          <w:shd w:val="clear" w:color="auto" w:fill="FFFFFF"/>
        </w:rPr>
      </w:pPr>
    </w:p>
    <w:p w14:paraId="28E5C20F" w14:textId="77777777" w:rsidR="001E30D6" w:rsidRPr="009259BB" w:rsidRDefault="001E30D6" w:rsidP="009259BB">
      <w:pPr>
        <w:spacing w:line="360" w:lineRule="auto"/>
        <w:rPr>
          <w:rFonts w:ascii="Arial" w:hAnsi="Arial" w:cs="Arial"/>
          <w:color w:val="000000" w:themeColor="text1"/>
          <w:sz w:val="22"/>
          <w:szCs w:val="22"/>
          <w:shd w:val="clear" w:color="auto" w:fill="FFFFFF"/>
        </w:rPr>
      </w:pPr>
    </w:p>
    <w:p w14:paraId="2779349A" w14:textId="6FE3B23D" w:rsidR="00870CE4" w:rsidRPr="009259BB" w:rsidRDefault="001E30D6" w:rsidP="009259BB">
      <w:pPr>
        <w:spacing w:line="360" w:lineRule="auto"/>
        <w:rPr>
          <w:rFonts w:ascii="Arial" w:hAnsi="Arial" w:cs="Arial"/>
          <w:sz w:val="22"/>
          <w:szCs w:val="22"/>
        </w:rPr>
      </w:pPr>
      <w:r w:rsidRPr="009259BB">
        <w:rPr>
          <w:rFonts w:ascii="Arial" w:hAnsi="Arial" w:cs="Arial"/>
          <w:sz w:val="22"/>
          <w:szCs w:val="22"/>
        </w:rPr>
        <w:br w:type="page"/>
      </w:r>
    </w:p>
    <w:tbl>
      <w:tblPr>
        <w:tblStyle w:val="TableGrid"/>
        <w:tblpPr w:leftFromText="180" w:rightFromText="180" w:vertAnchor="page" w:horzAnchor="margin" w:tblpY="1966"/>
        <w:tblW w:w="0" w:type="auto"/>
        <w:tblLook w:val="04A0" w:firstRow="1" w:lastRow="0" w:firstColumn="1" w:lastColumn="0" w:noHBand="0" w:noVBand="1"/>
      </w:tblPr>
      <w:tblGrid>
        <w:gridCol w:w="4505"/>
        <w:gridCol w:w="4505"/>
      </w:tblGrid>
      <w:tr w:rsidR="00870CE4" w:rsidRPr="009259BB" w14:paraId="19440EE2" w14:textId="77777777" w:rsidTr="00726319">
        <w:tc>
          <w:tcPr>
            <w:tcW w:w="4505" w:type="dxa"/>
          </w:tcPr>
          <w:p w14:paraId="1EDE9B45"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lastRenderedPageBreak/>
              <w:t xml:space="preserve">Virulence factor </w:t>
            </w:r>
          </w:p>
        </w:tc>
        <w:tc>
          <w:tcPr>
            <w:tcW w:w="4505" w:type="dxa"/>
          </w:tcPr>
          <w:p w14:paraId="5CF760A9"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Function within Leishmania </w:t>
            </w:r>
          </w:p>
        </w:tc>
      </w:tr>
      <w:tr w:rsidR="00870CE4" w:rsidRPr="009259BB" w14:paraId="2EABC550" w14:textId="77777777" w:rsidTr="00726319">
        <w:tc>
          <w:tcPr>
            <w:tcW w:w="4505" w:type="dxa"/>
          </w:tcPr>
          <w:p w14:paraId="6F025BFD" w14:textId="1D03D16C"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Lipophosphoglycan (LPG)</w:t>
            </w:r>
          </w:p>
          <w:p w14:paraId="62FBC59F" w14:textId="5B071C73" w:rsidR="00C12C77" w:rsidRPr="009259BB" w:rsidRDefault="00C12C77"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(Spath et al,2000)</w:t>
            </w:r>
          </w:p>
        </w:tc>
        <w:tc>
          <w:tcPr>
            <w:tcW w:w="4505" w:type="dxa"/>
          </w:tcPr>
          <w:p w14:paraId="6FD95693"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Protection against complement </w:t>
            </w:r>
          </w:p>
          <w:p w14:paraId="7FDB423B"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Deactivates macrophage signalling pathway – mitigates host immune response </w:t>
            </w:r>
          </w:p>
          <w:p w14:paraId="1988C2F4"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Aids with macrophage adhesion</w:t>
            </w:r>
          </w:p>
        </w:tc>
      </w:tr>
      <w:tr w:rsidR="00870CE4" w:rsidRPr="009259BB" w14:paraId="2EB615CC" w14:textId="77777777" w:rsidTr="00726319">
        <w:tc>
          <w:tcPr>
            <w:tcW w:w="4505" w:type="dxa"/>
          </w:tcPr>
          <w:p w14:paraId="0CE33101"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GP63 metalloprotease </w:t>
            </w:r>
          </w:p>
          <w:p w14:paraId="0EBD4A29" w14:textId="4D963A24" w:rsidR="008F6048" w:rsidRPr="009259BB" w:rsidRDefault="008F6048"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(Olivier et al,2012)</w:t>
            </w:r>
          </w:p>
        </w:tc>
        <w:tc>
          <w:tcPr>
            <w:tcW w:w="4505" w:type="dxa"/>
          </w:tcPr>
          <w:p w14:paraId="0ED2ADEF"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Prevents excessive triggering of innate immune response </w:t>
            </w:r>
          </w:p>
          <w:p w14:paraId="436775A7"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Protects amastigotes from harsh environment in macrophages </w:t>
            </w:r>
          </w:p>
          <w:p w14:paraId="73195A9C"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Aids with macrophage adhesion</w:t>
            </w:r>
          </w:p>
        </w:tc>
      </w:tr>
      <w:tr w:rsidR="00870CE4" w:rsidRPr="009259BB" w14:paraId="59AB475E" w14:textId="77777777" w:rsidTr="00726319">
        <w:tc>
          <w:tcPr>
            <w:tcW w:w="4505" w:type="dxa"/>
          </w:tcPr>
          <w:p w14:paraId="2722ACEB"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Proteinases</w:t>
            </w:r>
          </w:p>
          <w:p w14:paraId="236A29CD" w14:textId="77777777" w:rsidR="00C12C77" w:rsidRPr="009259BB" w:rsidRDefault="00C12C77"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(McKerrow et al,2006)</w:t>
            </w:r>
          </w:p>
          <w:p w14:paraId="1A6F0828" w14:textId="7F3D8019" w:rsidR="008F6048" w:rsidRPr="009259BB" w:rsidRDefault="008F6048"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(Silva-Almeida et al,2012)</w:t>
            </w:r>
          </w:p>
        </w:tc>
        <w:tc>
          <w:tcPr>
            <w:tcW w:w="4505" w:type="dxa"/>
          </w:tcPr>
          <w:p w14:paraId="3098A03A"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Involved in migration of parasite through host tissue barriers</w:t>
            </w:r>
          </w:p>
          <w:p w14:paraId="6A47A5A9"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Degrade haemoglobin and immunoglobulins </w:t>
            </w:r>
          </w:p>
        </w:tc>
      </w:tr>
      <w:tr w:rsidR="00870CE4" w:rsidRPr="009259BB" w14:paraId="6A9FFF42" w14:textId="77777777" w:rsidTr="00726319">
        <w:tc>
          <w:tcPr>
            <w:tcW w:w="4505" w:type="dxa"/>
          </w:tcPr>
          <w:p w14:paraId="134ED0C9"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Ecto-Nuleotidases</w:t>
            </w:r>
          </w:p>
          <w:p w14:paraId="1ADDCE79" w14:textId="5C87FC9A" w:rsidR="002F4614" w:rsidRPr="009259BB" w:rsidRDefault="002F461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(Peres et al,2018),</w:t>
            </w:r>
          </w:p>
        </w:tc>
        <w:tc>
          <w:tcPr>
            <w:tcW w:w="4505" w:type="dxa"/>
          </w:tcPr>
          <w:p w14:paraId="4A46ABF5"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Reduces IFN-γ and increases expression of IL- 10 which in turn decreases immune response </w:t>
            </w:r>
          </w:p>
          <w:p w14:paraId="143FB218" w14:textId="7188DE93"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Promotes infection especially within Leishmania </w:t>
            </w:r>
            <w:r w:rsidR="00DC5D40">
              <w:rPr>
                <w:rFonts w:ascii="Arial" w:hAnsi="Arial" w:cs="Arial"/>
                <w:color w:val="000000" w:themeColor="text1"/>
                <w:sz w:val="22"/>
                <w:szCs w:val="22"/>
                <w:shd w:val="clear" w:color="auto" w:fill="FFFFFF"/>
              </w:rPr>
              <w:t>i</w:t>
            </w:r>
            <w:r w:rsidRPr="009259BB">
              <w:rPr>
                <w:rFonts w:ascii="Arial" w:hAnsi="Arial" w:cs="Arial"/>
                <w:color w:val="000000" w:themeColor="text1"/>
                <w:sz w:val="22"/>
                <w:szCs w:val="22"/>
                <w:shd w:val="clear" w:color="auto" w:fill="FFFFFF"/>
              </w:rPr>
              <w:t xml:space="preserve">nfantum </w:t>
            </w:r>
          </w:p>
        </w:tc>
      </w:tr>
      <w:tr w:rsidR="00870CE4" w:rsidRPr="009259BB" w14:paraId="3A40373E" w14:textId="77777777" w:rsidTr="00726319">
        <w:trPr>
          <w:trHeight w:val="1385"/>
        </w:trPr>
        <w:tc>
          <w:tcPr>
            <w:tcW w:w="4505" w:type="dxa"/>
          </w:tcPr>
          <w:p w14:paraId="7415DB5A"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Heat shock proteins (HSPs)</w:t>
            </w:r>
          </w:p>
          <w:p w14:paraId="17107E31" w14:textId="2D6656DB" w:rsidR="008F6048" w:rsidRPr="009259BB" w:rsidRDefault="008F6048"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(Prasanna et al,2021)</w:t>
            </w:r>
          </w:p>
        </w:tc>
        <w:tc>
          <w:tcPr>
            <w:tcW w:w="4505" w:type="dxa"/>
          </w:tcPr>
          <w:p w14:paraId="6EC5D0E6"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Involved in the transformation of promastigote-to-amastigote </w:t>
            </w:r>
          </w:p>
          <w:p w14:paraId="35EC031D"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Aids in the proliferation of amastigotes within macrophages </w:t>
            </w:r>
          </w:p>
        </w:tc>
      </w:tr>
      <w:tr w:rsidR="00870CE4" w:rsidRPr="009259BB" w14:paraId="4F572385" w14:textId="77777777" w:rsidTr="00726319">
        <w:trPr>
          <w:trHeight w:val="1385"/>
        </w:trPr>
        <w:tc>
          <w:tcPr>
            <w:tcW w:w="4505" w:type="dxa"/>
          </w:tcPr>
          <w:p w14:paraId="02EBB465"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Acid phosphatases (ACP)</w:t>
            </w:r>
          </w:p>
          <w:p w14:paraId="15F2F00F" w14:textId="77777777" w:rsidR="008F6048" w:rsidRPr="009259BB" w:rsidRDefault="008F6048"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(Singla et al,1992)</w:t>
            </w:r>
          </w:p>
          <w:p w14:paraId="4C9418D8" w14:textId="0DC9E8C1" w:rsidR="008F6048" w:rsidRPr="009259BB" w:rsidRDefault="008F6048"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(Remaley et al,1985)</w:t>
            </w:r>
          </w:p>
        </w:tc>
        <w:tc>
          <w:tcPr>
            <w:tcW w:w="4505" w:type="dxa"/>
          </w:tcPr>
          <w:p w14:paraId="6889EFB5"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Inhibits production of toxic oxygen metabolite by macrophages </w:t>
            </w:r>
          </w:p>
          <w:p w14:paraId="0EBDD969"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Prevent production of superoxide anions which produce free radicals</w:t>
            </w:r>
          </w:p>
          <w:p w14:paraId="244A3EC7"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Aids promastigote virulence </w:t>
            </w:r>
          </w:p>
        </w:tc>
      </w:tr>
      <w:tr w:rsidR="00870CE4" w:rsidRPr="009259BB" w14:paraId="746BDD80" w14:textId="77777777" w:rsidTr="00726319">
        <w:trPr>
          <w:trHeight w:val="1385"/>
        </w:trPr>
        <w:tc>
          <w:tcPr>
            <w:tcW w:w="4505" w:type="dxa"/>
          </w:tcPr>
          <w:p w14:paraId="1ED96DB4" w14:textId="77777777" w:rsidR="00870CE4" w:rsidRPr="009259BB" w:rsidRDefault="00870CE4"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Kinetoplastid Membrane Protein (KMP-11)</w:t>
            </w:r>
          </w:p>
          <w:p w14:paraId="253A141B" w14:textId="77777777" w:rsidR="008F6048" w:rsidRPr="009259BB" w:rsidRDefault="008F6048" w:rsidP="00726319">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(Lacerda et al,2012)</w:t>
            </w:r>
          </w:p>
          <w:p w14:paraId="5CFA8D3E" w14:textId="747A5277" w:rsidR="002F4614" w:rsidRPr="009259BB" w:rsidRDefault="002F4614" w:rsidP="00726319">
            <w:pPr>
              <w:spacing w:line="360" w:lineRule="auto"/>
              <w:rPr>
                <w:rFonts w:ascii="Arial" w:hAnsi="Arial" w:cs="Arial"/>
                <w:sz w:val="22"/>
                <w:szCs w:val="22"/>
              </w:rPr>
            </w:pPr>
            <w:r w:rsidRPr="009259BB">
              <w:rPr>
                <w:rFonts w:ascii="Arial" w:hAnsi="Arial" w:cs="Arial"/>
                <w:color w:val="000000" w:themeColor="text1"/>
                <w:sz w:val="22"/>
                <w:szCs w:val="22"/>
                <w:shd w:val="clear" w:color="auto" w:fill="FFFFFF"/>
              </w:rPr>
              <w:t>Elmahallaway et al,2021)</w:t>
            </w:r>
          </w:p>
        </w:tc>
        <w:tc>
          <w:tcPr>
            <w:tcW w:w="4505" w:type="dxa"/>
          </w:tcPr>
          <w:p w14:paraId="13095AE5"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Assists with attachment to the surface of host cells</w:t>
            </w:r>
          </w:p>
          <w:p w14:paraId="68F0AEB9" w14:textId="77777777" w:rsidR="00870CE4" w:rsidRPr="009259BB" w:rsidRDefault="00870CE4" w:rsidP="00726319">
            <w:pPr>
              <w:pStyle w:val="ListParagraph"/>
              <w:numPr>
                <w:ilvl w:val="0"/>
                <w:numId w:val="1"/>
              </w:num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Increases expression of IL-10 and reduces NO production, exacerbating </w:t>
            </w:r>
          </w:p>
        </w:tc>
      </w:tr>
    </w:tbl>
    <w:p w14:paraId="1FD09EB1" w14:textId="2AD6F7EB" w:rsidR="006558FC" w:rsidRDefault="006558FC" w:rsidP="006558FC">
      <w:pPr>
        <w:jc w:val="center"/>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Table 1: Major Leishmania virulence factors and their function.</w:t>
      </w:r>
    </w:p>
    <w:p w14:paraId="13F1CB77" w14:textId="3E174695" w:rsidR="00726319" w:rsidRDefault="00726319" w:rsidP="006558FC">
      <w:pPr>
        <w:jc w:val="center"/>
        <w:rPr>
          <w:rFonts w:ascii="Arial" w:hAnsi="Arial" w:cs="Arial"/>
          <w:color w:val="000000" w:themeColor="text1"/>
          <w:sz w:val="22"/>
          <w:szCs w:val="22"/>
          <w:shd w:val="clear" w:color="auto" w:fill="FFFFFF"/>
        </w:rPr>
      </w:pPr>
    </w:p>
    <w:p w14:paraId="1DFB9E5E" w14:textId="77777777" w:rsidR="00726319" w:rsidRDefault="00726319" w:rsidP="006558FC">
      <w:pPr>
        <w:jc w:val="center"/>
        <w:rPr>
          <w:rFonts w:ascii="Arial" w:hAnsi="Arial" w:cs="Arial"/>
          <w:color w:val="000000" w:themeColor="text1"/>
          <w:sz w:val="22"/>
          <w:szCs w:val="22"/>
          <w:shd w:val="clear" w:color="auto" w:fill="FFFFFF"/>
        </w:rPr>
      </w:pPr>
    </w:p>
    <w:p w14:paraId="75E9CC69" w14:textId="2553DC2C" w:rsidR="00726319" w:rsidRDefault="00726319" w:rsidP="006558FC">
      <w:pPr>
        <w:jc w:val="center"/>
        <w:rPr>
          <w:rFonts w:ascii="Arial" w:hAnsi="Arial" w:cs="Arial"/>
          <w:color w:val="000000" w:themeColor="text1"/>
          <w:sz w:val="22"/>
          <w:szCs w:val="22"/>
          <w:shd w:val="clear" w:color="auto" w:fill="FFFFFF"/>
        </w:rPr>
      </w:pPr>
    </w:p>
    <w:p w14:paraId="1D323990" w14:textId="77777777" w:rsidR="00726319" w:rsidRPr="009259BB" w:rsidRDefault="00726319" w:rsidP="006558FC">
      <w:pPr>
        <w:jc w:val="center"/>
        <w:rPr>
          <w:rFonts w:ascii="Arial" w:hAnsi="Arial" w:cs="Arial"/>
          <w:color w:val="000000" w:themeColor="text1"/>
          <w:sz w:val="22"/>
          <w:szCs w:val="22"/>
          <w:shd w:val="clear" w:color="auto" w:fill="FFFFFF"/>
        </w:rPr>
      </w:pPr>
    </w:p>
    <w:p w14:paraId="32D50EEB" w14:textId="77777777" w:rsidR="001E30D6" w:rsidRPr="009259BB" w:rsidRDefault="001E30D6" w:rsidP="00EB3FC2">
      <w:pPr>
        <w:jc w:val="center"/>
        <w:rPr>
          <w:rFonts w:ascii="Arial" w:hAnsi="Arial" w:cs="Arial"/>
          <w:color w:val="000000" w:themeColor="text1"/>
          <w:sz w:val="22"/>
          <w:szCs w:val="22"/>
          <w:shd w:val="clear" w:color="auto" w:fill="FFFFFF"/>
        </w:rPr>
      </w:pPr>
    </w:p>
    <w:p w14:paraId="36CE252E" w14:textId="4E598F2F" w:rsidR="002F305B" w:rsidRDefault="002F305B" w:rsidP="009259BB">
      <w:pPr>
        <w:spacing w:line="360" w:lineRule="auto"/>
        <w:rPr>
          <w:rFonts w:ascii="Arial" w:hAnsi="Arial" w:cs="Arial"/>
          <w:sz w:val="22"/>
          <w:szCs w:val="22"/>
        </w:rPr>
      </w:pPr>
    </w:p>
    <w:p w14:paraId="5CD6D058" w14:textId="3803AABE" w:rsidR="006558FC" w:rsidRDefault="006558FC" w:rsidP="009259BB">
      <w:pPr>
        <w:spacing w:line="360" w:lineRule="auto"/>
        <w:rPr>
          <w:rFonts w:ascii="Arial" w:hAnsi="Arial" w:cs="Arial"/>
          <w:sz w:val="22"/>
          <w:szCs w:val="22"/>
        </w:rPr>
      </w:pPr>
    </w:p>
    <w:p w14:paraId="7FBA0EA4" w14:textId="77777777" w:rsidR="006558FC" w:rsidRPr="009259BB" w:rsidRDefault="006558FC" w:rsidP="009259BB">
      <w:pPr>
        <w:spacing w:line="360" w:lineRule="auto"/>
        <w:rPr>
          <w:rFonts w:ascii="Arial" w:hAnsi="Arial" w:cs="Arial"/>
          <w:color w:val="000000" w:themeColor="text1"/>
          <w:sz w:val="22"/>
          <w:szCs w:val="22"/>
          <w:shd w:val="clear" w:color="auto" w:fill="FFFFFF"/>
        </w:rPr>
      </w:pPr>
    </w:p>
    <w:p w14:paraId="31882AF5" w14:textId="77777777" w:rsidR="006558FC" w:rsidRDefault="006558FC" w:rsidP="009259BB">
      <w:pPr>
        <w:spacing w:line="360" w:lineRule="auto"/>
        <w:rPr>
          <w:rFonts w:ascii="Arial" w:hAnsi="Arial" w:cs="Arial"/>
          <w:color w:val="000000" w:themeColor="text1"/>
          <w:sz w:val="22"/>
          <w:szCs w:val="22"/>
          <w:shd w:val="clear" w:color="auto" w:fill="FFFFFF"/>
        </w:rPr>
      </w:pPr>
    </w:p>
    <w:p w14:paraId="194E3093" w14:textId="77777777" w:rsidR="006558FC" w:rsidRDefault="006558FC" w:rsidP="009259BB">
      <w:pPr>
        <w:spacing w:line="360" w:lineRule="auto"/>
        <w:rPr>
          <w:rFonts w:ascii="Arial" w:hAnsi="Arial" w:cs="Arial"/>
          <w:color w:val="000000" w:themeColor="text1"/>
          <w:sz w:val="22"/>
          <w:szCs w:val="22"/>
          <w:shd w:val="clear" w:color="auto" w:fill="FFFFFF"/>
        </w:rPr>
      </w:pPr>
    </w:p>
    <w:p w14:paraId="067548D4" w14:textId="77777777" w:rsidR="006558FC" w:rsidRDefault="006558FC" w:rsidP="009259BB">
      <w:pPr>
        <w:spacing w:line="360" w:lineRule="auto"/>
        <w:rPr>
          <w:rFonts w:ascii="Arial" w:hAnsi="Arial" w:cs="Arial"/>
          <w:color w:val="000000" w:themeColor="text1"/>
          <w:sz w:val="22"/>
          <w:szCs w:val="22"/>
          <w:shd w:val="clear" w:color="auto" w:fill="FFFFFF"/>
        </w:rPr>
      </w:pPr>
    </w:p>
    <w:p w14:paraId="3B4E1D83" w14:textId="77777777" w:rsidR="006558FC" w:rsidRDefault="006558FC" w:rsidP="009259BB">
      <w:pPr>
        <w:spacing w:line="360" w:lineRule="auto"/>
        <w:rPr>
          <w:rFonts w:ascii="Arial" w:hAnsi="Arial" w:cs="Arial"/>
          <w:color w:val="000000" w:themeColor="text1"/>
          <w:sz w:val="22"/>
          <w:szCs w:val="22"/>
          <w:shd w:val="clear" w:color="auto" w:fill="FFFFFF"/>
        </w:rPr>
      </w:pPr>
    </w:p>
    <w:p w14:paraId="23210D38" w14:textId="77777777" w:rsidR="006558FC" w:rsidRDefault="006558FC" w:rsidP="009259BB">
      <w:pPr>
        <w:spacing w:line="360" w:lineRule="auto"/>
        <w:rPr>
          <w:rFonts w:ascii="Arial" w:hAnsi="Arial" w:cs="Arial"/>
          <w:color w:val="000000" w:themeColor="text1"/>
          <w:sz w:val="22"/>
          <w:szCs w:val="22"/>
          <w:shd w:val="clear" w:color="auto" w:fill="FFFFFF"/>
        </w:rPr>
      </w:pPr>
    </w:p>
    <w:p w14:paraId="09818A6C" w14:textId="77777777" w:rsidR="006558FC" w:rsidRDefault="006558FC" w:rsidP="009259BB">
      <w:pPr>
        <w:spacing w:line="360" w:lineRule="auto"/>
        <w:rPr>
          <w:rFonts w:ascii="Arial" w:hAnsi="Arial" w:cs="Arial"/>
          <w:color w:val="000000" w:themeColor="text1"/>
          <w:sz w:val="22"/>
          <w:szCs w:val="22"/>
          <w:shd w:val="clear" w:color="auto" w:fill="FFFFFF"/>
        </w:rPr>
      </w:pPr>
    </w:p>
    <w:p w14:paraId="4D1D138C" w14:textId="77777777" w:rsidR="006558FC" w:rsidRDefault="006558FC" w:rsidP="009259BB">
      <w:pPr>
        <w:spacing w:line="360" w:lineRule="auto"/>
        <w:rPr>
          <w:rFonts w:ascii="Arial" w:hAnsi="Arial" w:cs="Arial"/>
          <w:color w:val="000000" w:themeColor="text1"/>
          <w:sz w:val="22"/>
          <w:szCs w:val="22"/>
          <w:shd w:val="clear" w:color="auto" w:fill="FFFFFF"/>
        </w:rPr>
      </w:pPr>
    </w:p>
    <w:p w14:paraId="2E42B6FE" w14:textId="77777777" w:rsidR="006558FC" w:rsidRDefault="006558FC">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br w:type="page"/>
      </w:r>
    </w:p>
    <w:p w14:paraId="1D75169A" w14:textId="6F83CC54"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lastRenderedPageBreak/>
        <w:t xml:space="preserve">Leishmania, depending on the particular species has a number of reservoir hosts including humans, rodents and domestic animals. </w:t>
      </w:r>
      <w:r w:rsidRPr="009259BB">
        <w:rPr>
          <w:rFonts w:ascii="Arial" w:hAnsi="Arial" w:cs="Arial"/>
          <w:i/>
          <w:iCs/>
          <w:color w:val="000000" w:themeColor="text1"/>
          <w:sz w:val="22"/>
          <w:szCs w:val="22"/>
          <w:shd w:val="clear" w:color="auto" w:fill="FFFFFF"/>
        </w:rPr>
        <w:t xml:space="preserve">Leishmania </w:t>
      </w:r>
      <w:r w:rsidR="00540652" w:rsidRPr="009259BB">
        <w:rPr>
          <w:rFonts w:ascii="Arial" w:hAnsi="Arial" w:cs="Arial"/>
          <w:i/>
          <w:iCs/>
          <w:color w:val="000000" w:themeColor="text1"/>
          <w:sz w:val="22"/>
          <w:szCs w:val="22"/>
          <w:shd w:val="clear" w:color="auto" w:fill="FFFFFF"/>
        </w:rPr>
        <w:t>i</w:t>
      </w:r>
      <w:r w:rsidRPr="009259BB">
        <w:rPr>
          <w:rFonts w:ascii="Arial" w:hAnsi="Arial" w:cs="Arial"/>
          <w:i/>
          <w:iCs/>
          <w:color w:val="000000" w:themeColor="text1"/>
          <w:sz w:val="22"/>
          <w:szCs w:val="22"/>
          <w:shd w:val="clear" w:color="auto" w:fill="FFFFFF"/>
        </w:rPr>
        <w:t>nfantum</w:t>
      </w:r>
      <w:r w:rsidRPr="009259BB">
        <w:rPr>
          <w:rFonts w:ascii="Arial" w:hAnsi="Arial" w:cs="Arial"/>
          <w:color w:val="000000" w:themeColor="text1"/>
          <w:sz w:val="22"/>
          <w:szCs w:val="22"/>
          <w:shd w:val="clear" w:color="auto" w:fill="FFFFFF"/>
        </w:rPr>
        <w:t xml:space="preserve"> </w:t>
      </w:r>
      <w:r w:rsidR="00540652" w:rsidRPr="009259BB">
        <w:rPr>
          <w:rFonts w:ascii="Arial" w:hAnsi="Arial" w:cs="Arial"/>
          <w:color w:val="000000" w:themeColor="text1"/>
          <w:sz w:val="22"/>
          <w:szCs w:val="22"/>
          <w:shd w:val="clear" w:color="auto" w:fill="FFFFFF"/>
        </w:rPr>
        <w:t xml:space="preserve">specifically </w:t>
      </w:r>
      <w:r w:rsidRPr="009259BB">
        <w:rPr>
          <w:rFonts w:ascii="Arial" w:hAnsi="Arial" w:cs="Arial"/>
          <w:color w:val="000000" w:themeColor="text1"/>
          <w:sz w:val="22"/>
          <w:szCs w:val="22"/>
          <w:shd w:val="clear" w:color="auto" w:fill="FFFFFF"/>
        </w:rPr>
        <w:t xml:space="preserve">is the causative agent of visceral leishmaniasis and table </w:t>
      </w:r>
      <w:r w:rsidR="00183D2A">
        <w:rPr>
          <w:rFonts w:ascii="Arial" w:hAnsi="Arial" w:cs="Arial"/>
          <w:color w:val="000000" w:themeColor="text1"/>
          <w:sz w:val="22"/>
          <w:szCs w:val="22"/>
          <w:shd w:val="clear" w:color="auto" w:fill="FFFFFF"/>
        </w:rPr>
        <w:t>2</w:t>
      </w:r>
      <w:r w:rsidRPr="009259BB">
        <w:rPr>
          <w:rFonts w:ascii="Arial" w:hAnsi="Arial" w:cs="Arial"/>
          <w:color w:val="000000" w:themeColor="text1"/>
          <w:sz w:val="22"/>
          <w:szCs w:val="22"/>
          <w:shd w:val="clear" w:color="auto" w:fill="FFFFFF"/>
        </w:rPr>
        <w:t xml:space="preserve"> shows details about its geographical distribution and hosts (Alemayehu et al, 2017).</w:t>
      </w:r>
    </w:p>
    <w:p w14:paraId="33A37D8F" w14:textId="7EC8CE5F" w:rsidR="00EB3FC2" w:rsidRDefault="00EB3FC2" w:rsidP="009259BB">
      <w:pPr>
        <w:spacing w:line="360" w:lineRule="auto"/>
        <w:rPr>
          <w:rFonts w:ascii="Arial" w:hAnsi="Arial" w:cs="Arial"/>
          <w:sz w:val="22"/>
          <w:szCs w:val="22"/>
        </w:rPr>
      </w:pPr>
    </w:p>
    <w:p w14:paraId="7B6D16F8" w14:textId="77777777" w:rsidR="006558FC" w:rsidRPr="009259BB" w:rsidRDefault="006558FC" w:rsidP="006558FC">
      <w:pPr>
        <w:spacing w:line="360" w:lineRule="auto"/>
        <w:jc w:val="center"/>
        <w:rPr>
          <w:rFonts w:ascii="Arial" w:hAnsi="Arial" w:cs="Arial"/>
          <w:color w:val="000000" w:themeColor="text1"/>
          <w:sz w:val="22"/>
          <w:szCs w:val="22"/>
          <w:shd w:val="clear" w:color="auto" w:fill="FFFFFF"/>
        </w:rPr>
      </w:pPr>
    </w:p>
    <w:p w14:paraId="78A20A2B" w14:textId="2A82E900" w:rsidR="006558FC" w:rsidRPr="006558FC" w:rsidRDefault="006558FC" w:rsidP="006558FC">
      <w:pPr>
        <w:jc w:val="center"/>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Table 2</w:t>
      </w:r>
      <w:r w:rsidRPr="009259BB">
        <w:rPr>
          <w:rFonts w:ascii="Arial" w:hAnsi="Arial" w:cs="Arial"/>
          <w:i/>
          <w:iCs/>
          <w:color w:val="000000" w:themeColor="text1"/>
          <w:sz w:val="22"/>
          <w:szCs w:val="22"/>
          <w:shd w:val="clear" w:color="auto" w:fill="FFFFFF"/>
        </w:rPr>
        <w:t>: Leishmania infantum</w:t>
      </w:r>
      <w:r w:rsidRPr="009259BB">
        <w:rPr>
          <w:rFonts w:ascii="Arial" w:hAnsi="Arial" w:cs="Arial"/>
          <w:color w:val="000000" w:themeColor="text1"/>
          <w:sz w:val="22"/>
          <w:szCs w:val="22"/>
          <w:shd w:val="clear" w:color="auto" w:fill="FFFFFF"/>
        </w:rPr>
        <w:t xml:space="preserve"> background (Alemayehu et al, 2017</w:t>
      </w:r>
      <w:r>
        <w:rPr>
          <w:rFonts w:ascii="Arial" w:hAnsi="Arial" w:cs="Arial"/>
          <w:color w:val="000000" w:themeColor="text1"/>
          <w:sz w:val="22"/>
          <w:szCs w:val="22"/>
          <w:shd w:val="clear" w:color="auto" w:fill="FFFFFF"/>
        </w:rPr>
        <w:t xml:space="preserve">; </w:t>
      </w:r>
      <w:r w:rsidRPr="009259BB">
        <w:rPr>
          <w:rFonts w:ascii="Arial" w:hAnsi="Arial" w:cs="Arial"/>
          <w:color w:val="000000" w:themeColor="text1"/>
          <w:sz w:val="22"/>
          <w:szCs w:val="22"/>
        </w:rPr>
        <w:t>Medkour et all,</w:t>
      </w:r>
      <w:r>
        <w:rPr>
          <w:rFonts w:ascii="Arial" w:hAnsi="Arial" w:cs="Arial"/>
          <w:color w:val="000000" w:themeColor="text1"/>
          <w:sz w:val="22"/>
          <w:szCs w:val="22"/>
        </w:rPr>
        <w:t xml:space="preserve"> </w:t>
      </w:r>
      <w:r w:rsidRPr="009259BB">
        <w:rPr>
          <w:rFonts w:ascii="Arial" w:hAnsi="Arial" w:cs="Arial"/>
          <w:color w:val="000000" w:themeColor="text1"/>
          <w:sz w:val="22"/>
          <w:szCs w:val="22"/>
        </w:rPr>
        <w:t>2019)</w:t>
      </w:r>
      <w:r w:rsidRPr="009259BB">
        <w:rPr>
          <w:rFonts w:ascii="Arial" w:hAnsi="Arial" w:cs="Arial"/>
          <w:color w:val="000000" w:themeColor="text1"/>
          <w:sz w:val="22"/>
          <w:szCs w:val="22"/>
          <w:shd w:val="clear" w:color="auto" w:fill="FFFFFF"/>
        </w:rPr>
        <w:t>.</w:t>
      </w:r>
    </w:p>
    <w:p w14:paraId="448D3DFD" w14:textId="77777777" w:rsidR="002F305B" w:rsidRPr="009259BB" w:rsidRDefault="002F305B" w:rsidP="009259BB">
      <w:pPr>
        <w:spacing w:line="360" w:lineRule="auto"/>
        <w:rPr>
          <w:rFonts w:ascii="Arial" w:hAnsi="Arial" w:cs="Arial"/>
          <w:color w:val="000000" w:themeColor="text1"/>
          <w:sz w:val="22"/>
          <w:szCs w:val="22"/>
          <w:shd w:val="clear" w:color="auto" w:fill="FFFFFF"/>
        </w:rPr>
      </w:pPr>
    </w:p>
    <w:tbl>
      <w:tblPr>
        <w:tblStyle w:val="TableGrid"/>
        <w:tblW w:w="7508" w:type="dxa"/>
        <w:tblInd w:w="934" w:type="dxa"/>
        <w:tblLook w:val="04A0" w:firstRow="1" w:lastRow="0" w:firstColumn="1" w:lastColumn="0" w:noHBand="0" w:noVBand="1"/>
      </w:tblPr>
      <w:tblGrid>
        <w:gridCol w:w="1802"/>
        <w:gridCol w:w="1802"/>
        <w:gridCol w:w="2061"/>
        <w:gridCol w:w="1843"/>
      </w:tblGrid>
      <w:tr w:rsidR="002F305B" w:rsidRPr="009259BB" w14:paraId="02E27B5D" w14:textId="77777777" w:rsidTr="00DB0EB1">
        <w:tc>
          <w:tcPr>
            <w:tcW w:w="1802" w:type="dxa"/>
          </w:tcPr>
          <w:p w14:paraId="798FFDD4"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Species </w:t>
            </w:r>
          </w:p>
        </w:tc>
        <w:tc>
          <w:tcPr>
            <w:tcW w:w="1802" w:type="dxa"/>
          </w:tcPr>
          <w:p w14:paraId="2409B5F0"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Disease form </w:t>
            </w:r>
          </w:p>
        </w:tc>
        <w:tc>
          <w:tcPr>
            <w:tcW w:w="2061" w:type="dxa"/>
          </w:tcPr>
          <w:p w14:paraId="23957ED9"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Geographical location  </w:t>
            </w:r>
          </w:p>
        </w:tc>
        <w:tc>
          <w:tcPr>
            <w:tcW w:w="1843" w:type="dxa"/>
          </w:tcPr>
          <w:p w14:paraId="39300953"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Hosts </w:t>
            </w:r>
          </w:p>
        </w:tc>
      </w:tr>
      <w:tr w:rsidR="002F305B" w:rsidRPr="009259BB" w14:paraId="3E896119" w14:textId="77777777" w:rsidTr="00DB0EB1">
        <w:tc>
          <w:tcPr>
            <w:tcW w:w="1802" w:type="dxa"/>
          </w:tcPr>
          <w:p w14:paraId="45A359D4"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Leishmania Infantum</w:t>
            </w:r>
          </w:p>
        </w:tc>
        <w:tc>
          <w:tcPr>
            <w:tcW w:w="1802" w:type="dxa"/>
          </w:tcPr>
          <w:p w14:paraId="26B9F8F4"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Visceral leishmaniasis</w:t>
            </w:r>
          </w:p>
        </w:tc>
        <w:tc>
          <w:tcPr>
            <w:tcW w:w="2061" w:type="dxa"/>
          </w:tcPr>
          <w:p w14:paraId="47907870"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Middle East and Central Asia to Pakistan, South Europe, Central/South America, Northwest Africa</w:t>
            </w:r>
          </w:p>
        </w:tc>
        <w:tc>
          <w:tcPr>
            <w:tcW w:w="1843" w:type="dxa"/>
          </w:tcPr>
          <w:p w14:paraId="0C694BB0" w14:textId="77777777" w:rsidR="002F305B" w:rsidRPr="009259BB" w:rsidRDefault="002F305B"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Foxes, dogs, cats, jackals, humans</w:t>
            </w:r>
          </w:p>
        </w:tc>
      </w:tr>
    </w:tbl>
    <w:p w14:paraId="330464FD" w14:textId="4AA308C3" w:rsidR="006558FC" w:rsidRDefault="006558FC" w:rsidP="009259BB">
      <w:pPr>
        <w:tabs>
          <w:tab w:val="left" w:pos="2595"/>
        </w:tabs>
        <w:spacing w:line="360" w:lineRule="auto"/>
        <w:rPr>
          <w:rFonts w:ascii="Arial" w:hAnsi="Arial" w:cs="Arial"/>
          <w:sz w:val="22"/>
          <w:szCs w:val="22"/>
        </w:rPr>
      </w:pPr>
    </w:p>
    <w:p w14:paraId="6B940C49" w14:textId="77777777" w:rsidR="006558FC" w:rsidRPr="009259BB" w:rsidRDefault="006558FC" w:rsidP="009259BB">
      <w:pPr>
        <w:tabs>
          <w:tab w:val="left" w:pos="2595"/>
        </w:tabs>
        <w:spacing w:line="360" w:lineRule="auto"/>
        <w:rPr>
          <w:rFonts w:ascii="Arial" w:hAnsi="Arial" w:cs="Arial"/>
          <w:sz w:val="22"/>
          <w:szCs w:val="22"/>
        </w:rPr>
      </w:pPr>
    </w:p>
    <w:p w14:paraId="67DE8C73" w14:textId="54BF4B3F" w:rsidR="0032751D" w:rsidRPr="009259BB" w:rsidRDefault="0039281E" w:rsidP="009259BB">
      <w:pPr>
        <w:spacing w:line="360" w:lineRule="auto"/>
        <w:rPr>
          <w:rStyle w:val="CommentReference"/>
          <w:rFonts w:ascii="Arial" w:hAnsi="Arial" w:cs="Arial"/>
          <w:color w:val="000000" w:themeColor="text1"/>
          <w:sz w:val="22"/>
          <w:szCs w:val="22"/>
        </w:rPr>
      </w:pPr>
      <w:r w:rsidRPr="009259BB">
        <w:rPr>
          <w:rFonts w:ascii="Arial" w:hAnsi="Arial" w:cs="Arial"/>
          <w:sz w:val="22"/>
          <w:szCs w:val="22"/>
        </w:rPr>
        <w:t>Cyclopropane</w:t>
      </w:r>
      <w:r w:rsidR="00540652" w:rsidRPr="009259BB">
        <w:rPr>
          <w:rFonts w:ascii="Arial" w:hAnsi="Arial" w:cs="Arial"/>
          <w:sz w:val="22"/>
          <w:szCs w:val="22"/>
        </w:rPr>
        <w:t xml:space="preserve"> fatty-acyl synthetase (CfaS)</w:t>
      </w:r>
      <w:r w:rsidR="00851058" w:rsidRPr="009259BB">
        <w:rPr>
          <w:rFonts w:ascii="Arial" w:hAnsi="Arial" w:cs="Arial"/>
          <w:sz w:val="22"/>
          <w:szCs w:val="22"/>
        </w:rPr>
        <w:t xml:space="preserve"> is a protein found within </w:t>
      </w:r>
      <w:r w:rsidR="00851058" w:rsidRPr="009259BB">
        <w:rPr>
          <w:rFonts w:ascii="Arial" w:hAnsi="Arial" w:cs="Arial"/>
          <w:i/>
          <w:iCs/>
          <w:sz w:val="22"/>
          <w:szCs w:val="22"/>
        </w:rPr>
        <w:t>Leishmania infantum</w:t>
      </w:r>
      <w:r w:rsidR="00613150">
        <w:rPr>
          <w:rFonts w:ascii="Arial" w:hAnsi="Arial" w:cs="Arial"/>
          <w:i/>
          <w:iCs/>
          <w:sz w:val="22"/>
          <w:szCs w:val="22"/>
        </w:rPr>
        <w:t xml:space="preserve"> </w:t>
      </w:r>
      <w:r w:rsidR="00613150" w:rsidRPr="00613150">
        <w:rPr>
          <w:rFonts w:ascii="Arial" w:hAnsi="Arial" w:cs="Arial"/>
          <w:sz w:val="22"/>
          <w:szCs w:val="22"/>
        </w:rPr>
        <w:t>(</w:t>
      </w:r>
      <w:r w:rsidR="00613150" w:rsidRPr="00613150">
        <w:rPr>
          <w:rFonts w:ascii="Arial" w:hAnsi="Arial" w:cs="Arial"/>
          <w:i/>
          <w:iCs/>
          <w:sz w:val="22"/>
          <w:szCs w:val="22"/>
        </w:rPr>
        <w:t>L.infantum</w:t>
      </w:r>
      <w:r w:rsidR="00613150" w:rsidRPr="00613150">
        <w:rPr>
          <w:rFonts w:ascii="Arial" w:hAnsi="Arial" w:cs="Arial"/>
          <w:sz w:val="22"/>
          <w:szCs w:val="22"/>
        </w:rPr>
        <w:t>)</w:t>
      </w:r>
      <w:r w:rsidR="00745C87">
        <w:rPr>
          <w:rFonts w:ascii="Arial" w:hAnsi="Arial" w:cs="Arial"/>
          <w:sz w:val="22"/>
          <w:szCs w:val="22"/>
        </w:rPr>
        <w:t>.</w:t>
      </w:r>
    </w:p>
    <w:p w14:paraId="526266F0" w14:textId="7978FDE5" w:rsidR="00EB3FC2" w:rsidRPr="00687715" w:rsidRDefault="0032751D" w:rsidP="00687715">
      <w:pPr>
        <w:spacing w:line="360" w:lineRule="auto"/>
        <w:rPr>
          <w:rFonts w:ascii="Arial" w:hAnsi="Arial" w:cs="Arial"/>
          <w:sz w:val="22"/>
          <w:szCs w:val="22"/>
        </w:rPr>
      </w:pPr>
      <w:r w:rsidRPr="009259BB">
        <w:rPr>
          <w:rStyle w:val="CommentReference"/>
          <w:rFonts w:ascii="Arial" w:hAnsi="Arial" w:cs="Arial"/>
          <w:color w:val="000000" w:themeColor="text1"/>
          <w:sz w:val="22"/>
          <w:szCs w:val="22"/>
        </w:rPr>
        <w:t>A crystal structure for CfaS is not available, but its structure has been predicted by AlphaFold</w:t>
      </w:r>
      <w:r w:rsidR="00687715">
        <w:rPr>
          <w:rStyle w:val="CommentReference"/>
          <w:rFonts w:ascii="Arial" w:hAnsi="Arial" w:cs="Arial"/>
          <w:color w:val="000000" w:themeColor="text1"/>
          <w:sz w:val="22"/>
          <w:szCs w:val="22"/>
        </w:rPr>
        <w:t>2</w:t>
      </w:r>
      <w:r w:rsidRPr="009259BB">
        <w:rPr>
          <w:rFonts w:ascii="Arial" w:hAnsi="Arial" w:cs="Arial"/>
          <w:color w:val="000000" w:themeColor="text1"/>
          <w:sz w:val="22"/>
          <w:szCs w:val="22"/>
        </w:rPr>
        <w:t xml:space="preserve"> (Figure </w:t>
      </w:r>
      <w:r w:rsidR="00BB53D0">
        <w:rPr>
          <w:rFonts w:ascii="Arial" w:hAnsi="Arial" w:cs="Arial"/>
          <w:color w:val="000000" w:themeColor="text1"/>
          <w:sz w:val="22"/>
          <w:szCs w:val="22"/>
        </w:rPr>
        <w:t>2</w:t>
      </w:r>
      <w:r w:rsidR="00687715" w:rsidRPr="009259BB">
        <w:rPr>
          <w:rFonts w:ascii="Arial" w:hAnsi="Arial" w:cs="Arial"/>
          <w:color w:val="000000" w:themeColor="text1"/>
          <w:sz w:val="22"/>
          <w:szCs w:val="22"/>
        </w:rPr>
        <w:t>)</w:t>
      </w:r>
      <w:r w:rsidR="00687715" w:rsidRPr="009259BB">
        <w:rPr>
          <w:rFonts w:ascii="Arial" w:hAnsi="Arial" w:cs="Arial"/>
          <w:color w:val="000000" w:themeColor="text1"/>
          <w:sz w:val="22"/>
          <w:szCs w:val="22"/>
          <w:shd w:val="clear" w:color="auto" w:fill="FFFFFF"/>
        </w:rPr>
        <w:t>.</w:t>
      </w:r>
      <w:r w:rsidR="00687715">
        <w:rPr>
          <w:rFonts w:ascii="Arial" w:hAnsi="Arial" w:cs="Arial"/>
          <w:sz w:val="22"/>
          <w:szCs w:val="22"/>
        </w:rPr>
        <w:t xml:space="preserve"> AlphaFold2 is an artificial intelligence program that</w:t>
      </w:r>
      <w:r w:rsidR="009F3DA3">
        <w:rPr>
          <w:rFonts w:ascii="Arial" w:hAnsi="Arial" w:cs="Arial"/>
          <w:sz w:val="22"/>
          <w:szCs w:val="22"/>
        </w:rPr>
        <w:t xml:space="preserve"> directly predicts a 3D protein structure from its amino acid sequence</w:t>
      </w:r>
      <w:r w:rsidR="00687715">
        <w:rPr>
          <w:rFonts w:ascii="Arial" w:hAnsi="Arial" w:cs="Arial"/>
          <w:sz w:val="22"/>
          <w:szCs w:val="22"/>
        </w:rPr>
        <w:t>. It is done using geometric, physical and evolutionary constraints of protein structures (Jumper et al,2021).</w:t>
      </w:r>
    </w:p>
    <w:p w14:paraId="29B33D77" w14:textId="77777777" w:rsidR="00EB3FC2" w:rsidRDefault="00EB3FC2" w:rsidP="009259BB">
      <w:pPr>
        <w:spacing w:line="360" w:lineRule="auto"/>
        <w:jc w:val="center"/>
        <w:rPr>
          <w:rFonts w:ascii="Arial" w:hAnsi="Arial" w:cs="Arial"/>
          <w:color w:val="000000" w:themeColor="text1"/>
          <w:sz w:val="22"/>
          <w:szCs w:val="22"/>
        </w:rPr>
      </w:pPr>
    </w:p>
    <w:p w14:paraId="45F0D51B" w14:textId="2413E134" w:rsidR="00870CE4" w:rsidRPr="009259BB" w:rsidRDefault="0075342E" w:rsidP="009259BB">
      <w:pPr>
        <w:spacing w:line="360" w:lineRule="auto"/>
        <w:jc w:val="center"/>
        <w:rPr>
          <w:rFonts w:ascii="Arial" w:hAnsi="Arial" w:cs="Arial"/>
          <w:color w:val="000000" w:themeColor="text1"/>
          <w:sz w:val="22"/>
          <w:szCs w:val="22"/>
        </w:rPr>
      </w:pPr>
      <w:r w:rsidRPr="009259BB">
        <w:rPr>
          <w:rFonts w:ascii="Arial" w:hAnsi="Arial" w:cs="Arial"/>
          <w:noProof/>
          <w:color w:val="000000" w:themeColor="text1"/>
          <w:sz w:val="22"/>
          <w:szCs w:val="22"/>
        </w:rPr>
        <w:drawing>
          <wp:anchor distT="0" distB="0" distL="114300" distR="114300" simplePos="0" relativeHeight="251659264" behindDoc="0" locked="0" layoutInCell="1" allowOverlap="1" wp14:anchorId="6484A6CB" wp14:editId="3332546B">
            <wp:simplePos x="0" y="0"/>
            <wp:positionH relativeFrom="column">
              <wp:posOffset>1050290</wp:posOffset>
            </wp:positionH>
            <wp:positionV relativeFrom="paragraph">
              <wp:posOffset>91221</wp:posOffset>
            </wp:positionV>
            <wp:extent cx="3399155" cy="2175510"/>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a:extLst>
                        <a:ext uri="{28A0092B-C50C-407E-A947-70E740481C1C}">
                          <a14:useLocalDpi xmlns:a14="http://schemas.microsoft.com/office/drawing/2010/main" val="0"/>
                        </a:ext>
                      </a:extLst>
                    </a:blip>
                    <a:stretch>
                      <a:fillRect/>
                    </a:stretch>
                  </pic:blipFill>
                  <pic:spPr>
                    <a:xfrm>
                      <a:off x="0" y="0"/>
                      <a:ext cx="3399155" cy="2175510"/>
                    </a:xfrm>
                    <a:prstGeom prst="rect">
                      <a:avLst/>
                    </a:prstGeom>
                  </pic:spPr>
                </pic:pic>
              </a:graphicData>
            </a:graphic>
            <wp14:sizeRelH relativeFrom="page">
              <wp14:pctWidth>0</wp14:pctWidth>
            </wp14:sizeRelH>
            <wp14:sizeRelV relativeFrom="page">
              <wp14:pctHeight>0</wp14:pctHeight>
            </wp14:sizeRelV>
          </wp:anchor>
        </w:drawing>
      </w:r>
    </w:p>
    <w:p w14:paraId="432C3411" w14:textId="60828E22" w:rsidR="00870CE4" w:rsidRPr="009259BB" w:rsidRDefault="00870CE4" w:rsidP="009259BB">
      <w:pPr>
        <w:spacing w:line="360" w:lineRule="auto"/>
        <w:jc w:val="center"/>
        <w:rPr>
          <w:rFonts w:ascii="Arial" w:hAnsi="Arial" w:cs="Arial"/>
          <w:color w:val="000000" w:themeColor="text1"/>
          <w:sz w:val="22"/>
          <w:szCs w:val="22"/>
        </w:rPr>
      </w:pPr>
    </w:p>
    <w:p w14:paraId="11D6400D" w14:textId="3310C0BF" w:rsidR="00870CE4" w:rsidRPr="009259BB" w:rsidRDefault="00870CE4" w:rsidP="009259BB">
      <w:pPr>
        <w:tabs>
          <w:tab w:val="left" w:pos="7599"/>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ab/>
      </w:r>
    </w:p>
    <w:p w14:paraId="6363FE53" w14:textId="510CCE21" w:rsidR="00870CE4" w:rsidRPr="009259BB" w:rsidRDefault="00870CE4" w:rsidP="009259BB">
      <w:pPr>
        <w:tabs>
          <w:tab w:val="left" w:pos="7599"/>
        </w:tabs>
        <w:spacing w:line="360" w:lineRule="auto"/>
        <w:rPr>
          <w:rFonts w:ascii="Arial" w:hAnsi="Arial" w:cs="Arial"/>
          <w:color w:val="000000" w:themeColor="text1"/>
          <w:sz w:val="22"/>
          <w:szCs w:val="22"/>
        </w:rPr>
      </w:pPr>
    </w:p>
    <w:p w14:paraId="0E209A8F" w14:textId="77777777" w:rsidR="00870CE4" w:rsidRPr="009259BB" w:rsidRDefault="00870CE4" w:rsidP="009259BB">
      <w:pPr>
        <w:tabs>
          <w:tab w:val="left" w:pos="7599"/>
        </w:tabs>
        <w:spacing w:line="360" w:lineRule="auto"/>
        <w:rPr>
          <w:rFonts w:ascii="Arial" w:hAnsi="Arial" w:cs="Arial"/>
          <w:color w:val="000000" w:themeColor="text1"/>
          <w:sz w:val="22"/>
          <w:szCs w:val="22"/>
        </w:rPr>
      </w:pPr>
    </w:p>
    <w:p w14:paraId="13D622B7" w14:textId="77777777" w:rsidR="00870CE4" w:rsidRPr="009259BB" w:rsidRDefault="00870CE4" w:rsidP="009259BB">
      <w:pPr>
        <w:tabs>
          <w:tab w:val="left" w:pos="7599"/>
        </w:tabs>
        <w:spacing w:line="360" w:lineRule="auto"/>
        <w:rPr>
          <w:rFonts w:ascii="Arial" w:hAnsi="Arial" w:cs="Arial"/>
          <w:color w:val="000000" w:themeColor="text1"/>
          <w:sz w:val="22"/>
          <w:szCs w:val="22"/>
        </w:rPr>
      </w:pPr>
    </w:p>
    <w:p w14:paraId="1AB1FCF2" w14:textId="14BBE82D" w:rsidR="00540652" w:rsidRPr="009259BB" w:rsidRDefault="00540652" w:rsidP="009259BB">
      <w:pPr>
        <w:tabs>
          <w:tab w:val="left" w:pos="7599"/>
        </w:tabs>
        <w:spacing w:line="360" w:lineRule="auto"/>
        <w:rPr>
          <w:rFonts w:ascii="Arial" w:hAnsi="Arial" w:cs="Arial"/>
          <w:color w:val="000000" w:themeColor="text1"/>
          <w:sz w:val="22"/>
          <w:szCs w:val="22"/>
        </w:rPr>
      </w:pPr>
    </w:p>
    <w:p w14:paraId="07C6B508" w14:textId="6D1BAD99" w:rsidR="0032751D" w:rsidRPr="009259BB" w:rsidRDefault="0032751D" w:rsidP="009259BB">
      <w:pPr>
        <w:tabs>
          <w:tab w:val="left" w:pos="7599"/>
        </w:tabs>
        <w:spacing w:line="360" w:lineRule="auto"/>
        <w:rPr>
          <w:rFonts w:ascii="Arial" w:hAnsi="Arial" w:cs="Arial"/>
          <w:color w:val="000000" w:themeColor="text1"/>
          <w:sz w:val="22"/>
          <w:szCs w:val="22"/>
        </w:rPr>
      </w:pPr>
    </w:p>
    <w:p w14:paraId="59DFC18A" w14:textId="7810A7D1" w:rsidR="0032751D" w:rsidRPr="009259BB" w:rsidRDefault="0032751D" w:rsidP="009259BB">
      <w:pPr>
        <w:tabs>
          <w:tab w:val="left" w:pos="7599"/>
        </w:tabs>
        <w:spacing w:line="360" w:lineRule="auto"/>
        <w:rPr>
          <w:rFonts w:ascii="Arial" w:hAnsi="Arial" w:cs="Arial"/>
          <w:color w:val="000000" w:themeColor="text1"/>
          <w:sz w:val="22"/>
          <w:szCs w:val="22"/>
        </w:rPr>
      </w:pPr>
    </w:p>
    <w:p w14:paraId="4381539C" w14:textId="53716BC6" w:rsidR="00EB3FC2" w:rsidRDefault="00EB3FC2" w:rsidP="009259BB">
      <w:pPr>
        <w:tabs>
          <w:tab w:val="left" w:pos="7599"/>
        </w:tabs>
        <w:spacing w:line="360" w:lineRule="auto"/>
        <w:rPr>
          <w:rFonts w:ascii="Arial" w:hAnsi="Arial" w:cs="Arial"/>
          <w:color w:val="000000" w:themeColor="text1"/>
          <w:sz w:val="22"/>
          <w:szCs w:val="22"/>
        </w:rPr>
      </w:pPr>
    </w:p>
    <w:p w14:paraId="41407E8B" w14:textId="77777777" w:rsidR="00EB3FC2" w:rsidRPr="009259BB" w:rsidRDefault="00EB3FC2" w:rsidP="009259BB">
      <w:pPr>
        <w:tabs>
          <w:tab w:val="left" w:pos="7599"/>
        </w:tabs>
        <w:spacing w:line="360" w:lineRule="auto"/>
        <w:rPr>
          <w:rFonts w:ascii="Arial" w:hAnsi="Arial" w:cs="Arial"/>
          <w:color w:val="000000" w:themeColor="text1"/>
          <w:sz w:val="22"/>
          <w:szCs w:val="22"/>
        </w:rPr>
      </w:pPr>
    </w:p>
    <w:p w14:paraId="41F5C50F" w14:textId="366239F8" w:rsidR="008D5A1E" w:rsidRPr="00687715" w:rsidRDefault="00870CE4" w:rsidP="00687715">
      <w:pPr>
        <w:tabs>
          <w:tab w:val="left" w:pos="1697"/>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ab/>
        <w:t>Figure 2: 3D structure of C</w:t>
      </w:r>
      <w:r w:rsidR="00360481" w:rsidRPr="009259BB">
        <w:rPr>
          <w:rFonts w:ascii="Arial" w:hAnsi="Arial" w:cs="Arial"/>
          <w:color w:val="000000" w:themeColor="text1"/>
          <w:sz w:val="22"/>
          <w:szCs w:val="22"/>
        </w:rPr>
        <w:t>fa</w:t>
      </w:r>
      <w:r w:rsidRPr="009259BB">
        <w:rPr>
          <w:rFonts w:ascii="Arial" w:hAnsi="Arial" w:cs="Arial"/>
          <w:color w:val="000000" w:themeColor="text1"/>
          <w:sz w:val="22"/>
          <w:szCs w:val="22"/>
        </w:rPr>
        <w:t>S predicted by AlphaFold</w:t>
      </w:r>
      <w:r w:rsidR="00DC5D40">
        <w:rPr>
          <w:rFonts w:ascii="Arial" w:hAnsi="Arial" w:cs="Arial"/>
          <w:color w:val="000000" w:themeColor="text1"/>
          <w:sz w:val="22"/>
          <w:szCs w:val="22"/>
        </w:rPr>
        <w:t>.</w:t>
      </w:r>
      <w:r w:rsidR="00EB3FC2">
        <w:rPr>
          <w:rFonts w:ascii="Arial" w:hAnsi="Arial" w:cs="Arial"/>
          <w:sz w:val="22"/>
          <w:szCs w:val="22"/>
        </w:rPr>
        <w:br w:type="page"/>
      </w:r>
    </w:p>
    <w:p w14:paraId="067C34AA" w14:textId="7B6AC39F" w:rsidR="00870CE4" w:rsidRPr="009259BB" w:rsidRDefault="008D5A1E" w:rsidP="009259BB">
      <w:pPr>
        <w:spacing w:line="360" w:lineRule="auto"/>
        <w:rPr>
          <w:rFonts w:ascii="Arial" w:hAnsi="Arial" w:cs="Arial"/>
          <w:sz w:val="22"/>
          <w:szCs w:val="22"/>
        </w:rPr>
      </w:pPr>
      <w:r w:rsidRPr="009259BB">
        <w:rPr>
          <w:rFonts w:ascii="Arial" w:hAnsi="Arial" w:cs="Arial"/>
          <w:color w:val="000000" w:themeColor="text1"/>
          <w:sz w:val="22"/>
          <w:szCs w:val="22"/>
        </w:rPr>
        <w:lastRenderedPageBreak/>
        <w:t>The reverse transcription quantitative real-time PCR (</w:t>
      </w:r>
      <w:r w:rsidR="00870CE4" w:rsidRPr="009259BB">
        <w:rPr>
          <w:rFonts w:ascii="Arial" w:hAnsi="Arial" w:cs="Arial"/>
          <w:color w:val="000000" w:themeColor="text1"/>
          <w:sz w:val="22"/>
          <w:szCs w:val="22"/>
        </w:rPr>
        <w:t>RT-qPCR</w:t>
      </w:r>
      <w:r w:rsidRPr="009259BB">
        <w:rPr>
          <w:rFonts w:ascii="Arial" w:hAnsi="Arial" w:cs="Arial"/>
          <w:color w:val="000000" w:themeColor="text1"/>
          <w:sz w:val="22"/>
          <w:szCs w:val="22"/>
        </w:rPr>
        <w:t>) technique</w:t>
      </w:r>
      <w:r w:rsidR="00870CE4" w:rsidRPr="009259BB">
        <w:rPr>
          <w:rFonts w:ascii="Arial" w:hAnsi="Arial" w:cs="Arial"/>
          <w:color w:val="000000" w:themeColor="text1"/>
          <w:sz w:val="22"/>
          <w:szCs w:val="22"/>
        </w:rPr>
        <w:t xml:space="preserve"> has been used to analyse CfaS mRNA levels during the life cycle of </w:t>
      </w:r>
      <w:r w:rsidR="00870CE4" w:rsidRPr="009259BB">
        <w:rPr>
          <w:rFonts w:ascii="Arial" w:hAnsi="Arial" w:cs="Arial"/>
          <w:i/>
          <w:iCs/>
          <w:color w:val="000000" w:themeColor="text1"/>
          <w:sz w:val="22"/>
          <w:szCs w:val="22"/>
        </w:rPr>
        <w:t>L.infantum.</w:t>
      </w:r>
      <w:r w:rsidR="00870CE4" w:rsidRPr="009259BB">
        <w:rPr>
          <w:rFonts w:ascii="Arial" w:hAnsi="Arial" w:cs="Arial"/>
          <w:color w:val="000000" w:themeColor="text1"/>
          <w:sz w:val="22"/>
          <w:szCs w:val="22"/>
        </w:rPr>
        <w:t xml:space="preserve"> </w:t>
      </w:r>
      <w:r w:rsidR="00FC592D" w:rsidRPr="009259BB">
        <w:rPr>
          <w:rStyle w:val="CommentReference"/>
          <w:rFonts w:ascii="Arial" w:hAnsi="Arial" w:cs="Arial"/>
          <w:color w:val="000000" w:themeColor="text1"/>
          <w:sz w:val="22"/>
          <w:szCs w:val="22"/>
        </w:rPr>
        <w:t xml:space="preserve">CfaS is encoded by the gene </w:t>
      </w:r>
      <w:r w:rsidR="00FC592D" w:rsidRPr="009259BB">
        <w:rPr>
          <w:rStyle w:val="CommentReference"/>
          <w:rFonts w:ascii="Arial" w:hAnsi="Arial" w:cs="Arial"/>
          <w:i/>
          <w:iCs/>
          <w:color w:val="000000" w:themeColor="text1"/>
          <w:sz w:val="22"/>
          <w:szCs w:val="22"/>
        </w:rPr>
        <w:t>cfaS</w:t>
      </w:r>
      <w:r w:rsidR="00FC592D" w:rsidRPr="009259BB">
        <w:rPr>
          <w:rStyle w:val="CommentReference"/>
          <w:rFonts w:ascii="Arial" w:hAnsi="Arial" w:cs="Arial"/>
          <w:color w:val="000000" w:themeColor="text1"/>
          <w:sz w:val="22"/>
          <w:szCs w:val="22"/>
        </w:rPr>
        <w:t xml:space="preserve"> which is found on chromosome 8.</w:t>
      </w:r>
      <w:r w:rsidR="00D877CC" w:rsidRPr="009259BB">
        <w:rPr>
          <w:rStyle w:val="CommentReference"/>
          <w:rFonts w:ascii="Arial" w:hAnsi="Arial" w:cs="Arial"/>
          <w:color w:val="000000" w:themeColor="text1"/>
          <w:sz w:val="22"/>
          <w:szCs w:val="22"/>
        </w:rPr>
        <w:t xml:space="preserve"> </w:t>
      </w:r>
      <w:r w:rsidR="00870CE4" w:rsidRPr="009259BB">
        <w:rPr>
          <w:rFonts w:ascii="Arial" w:hAnsi="Arial" w:cs="Arial"/>
          <w:color w:val="000000" w:themeColor="text1"/>
          <w:sz w:val="22"/>
          <w:szCs w:val="22"/>
        </w:rPr>
        <w:t xml:space="preserve">Transcripts of </w:t>
      </w:r>
      <w:r w:rsidR="00870CE4" w:rsidRPr="009259BB">
        <w:rPr>
          <w:rFonts w:ascii="Arial" w:hAnsi="Arial" w:cs="Arial"/>
          <w:i/>
          <w:iCs/>
          <w:color w:val="000000" w:themeColor="text1"/>
          <w:sz w:val="22"/>
          <w:szCs w:val="22"/>
        </w:rPr>
        <w:t xml:space="preserve">cfaS </w:t>
      </w:r>
      <w:r w:rsidR="00870CE4" w:rsidRPr="009259BB">
        <w:rPr>
          <w:rFonts w:ascii="Arial" w:hAnsi="Arial" w:cs="Arial"/>
          <w:color w:val="000000" w:themeColor="text1"/>
          <w:sz w:val="22"/>
          <w:szCs w:val="22"/>
        </w:rPr>
        <w:t>were found in promastigote and amastigote parasite forms so it is expressed in both the intracellular and extracellular stages of a parasite life cycle with higher levels of stable mRNA detected in the intracellular amastigotes by two-fold.</w:t>
      </w:r>
    </w:p>
    <w:p w14:paraId="65FD12BB" w14:textId="77777777" w:rsidR="00870CE4" w:rsidRPr="009259BB" w:rsidRDefault="00870CE4" w:rsidP="009259BB">
      <w:pPr>
        <w:spacing w:line="360" w:lineRule="auto"/>
        <w:rPr>
          <w:rFonts w:ascii="Arial" w:hAnsi="Arial" w:cs="Arial"/>
          <w:color w:val="000000" w:themeColor="text1"/>
          <w:sz w:val="22"/>
          <w:szCs w:val="22"/>
        </w:rPr>
      </w:pPr>
    </w:p>
    <w:p w14:paraId="450F7799" w14:textId="01D644BC" w:rsidR="00360481" w:rsidRPr="00EB3FC2" w:rsidRDefault="00870CE4"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rPr>
        <w:t xml:space="preserve">CfaS is involved in fatty acid modification in </w:t>
      </w:r>
      <w:r w:rsidRPr="009259BB">
        <w:rPr>
          <w:rFonts w:ascii="Arial" w:hAnsi="Arial" w:cs="Arial"/>
          <w:i/>
          <w:iCs/>
          <w:color w:val="000000" w:themeColor="text1"/>
          <w:sz w:val="22"/>
          <w:szCs w:val="22"/>
        </w:rPr>
        <w:t>L.infantum</w:t>
      </w:r>
      <w:r w:rsidRPr="009259BB">
        <w:rPr>
          <w:rFonts w:ascii="Arial" w:hAnsi="Arial" w:cs="Arial"/>
          <w:color w:val="000000" w:themeColor="text1"/>
          <w:sz w:val="22"/>
          <w:szCs w:val="22"/>
        </w:rPr>
        <w:t xml:space="preserve">, </w:t>
      </w:r>
      <w:r w:rsidR="006558FC">
        <w:rPr>
          <w:rFonts w:ascii="Arial" w:hAnsi="Arial" w:cs="Arial"/>
          <w:color w:val="000000" w:themeColor="text1"/>
          <w:sz w:val="22"/>
          <w:szCs w:val="22"/>
        </w:rPr>
        <w:t>i</w:t>
      </w:r>
      <w:r w:rsidRPr="009259BB">
        <w:rPr>
          <w:rFonts w:ascii="Arial" w:hAnsi="Arial" w:cs="Arial"/>
          <w:color w:val="000000" w:themeColor="text1"/>
          <w:sz w:val="22"/>
          <w:szCs w:val="22"/>
        </w:rPr>
        <w:t xml:space="preserve">t </w:t>
      </w:r>
      <w:r w:rsidRPr="009259BB">
        <w:rPr>
          <w:rFonts w:ascii="Arial" w:hAnsi="Arial" w:cs="Arial"/>
          <w:color w:val="000000" w:themeColor="text1"/>
          <w:sz w:val="22"/>
          <w:szCs w:val="22"/>
          <w:shd w:val="clear" w:color="auto" w:fill="FFFFFF"/>
        </w:rPr>
        <w:t>catalyses the transfer of a methylene group from S-adenosyl</w:t>
      </w:r>
      <w:r w:rsidR="00187A17" w:rsidRPr="009259BB">
        <w:rPr>
          <w:rFonts w:ascii="Arial" w:hAnsi="Arial" w:cs="Arial"/>
          <w:color w:val="000000" w:themeColor="text1"/>
          <w:sz w:val="22"/>
          <w:szCs w:val="22"/>
          <w:shd w:val="clear" w:color="auto" w:fill="FFFFFF"/>
        </w:rPr>
        <w:t>-L-</w:t>
      </w:r>
      <w:r w:rsidRPr="009259BB">
        <w:rPr>
          <w:rFonts w:ascii="Arial" w:hAnsi="Arial" w:cs="Arial"/>
          <w:color w:val="000000" w:themeColor="text1"/>
          <w:sz w:val="22"/>
          <w:szCs w:val="22"/>
          <w:shd w:val="clear" w:color="auto" w:fill="FFFFFF"/>
        </w:rPr>
        <w:t xml:space="preserve"> methionine (</w:t>
      </w:r>
      <w:r w:rsidR="00187A17" w:rsidRPr="009259BB">
        <w:rPr>
          <w:rFonts w:ascii="Arial" w:hAnsi="Arial" w:cs="Arial"/>
          <w:color w:val="000000" w:themeColor="text1"/>
          <w:sz w:val="22"/>
          <w:szCs w:val="22"/>
          <w:shd w:val="clear" w:color="auto" w:fill="FFFFFF"/>
        </w:rPr>
        <w:t xml:space="preserve">SAM or </w:t>
      </w:r>
      <w:r w:rsidRPr="009259BB">
        <w:rPr>
          <w:rFonts w:ascii="Arial" w:hAnsi="Arial" w:cs="Arial"/>
          <w:color w:val="000000" w:themeColor="text1"/>
          <w:sz w:val="22"/>
          <w:szCs w:val="22"/>
          <w:shd w:val="clear" w:color="auto" w:fill="FFFFFF"/>
        </w:rPr>
        <w:t>AdoMet) to an unsaturated fatty acid, resulting in a cyclopropane fatty acid (CFA), making it part of the SAM methyltransferase</w:t>
      </w:r>
      <w:r w:rsidR="0075342E" w:rsidRPr="009259BB">
        <w:rPr>
          <w:rFonts w:ascii="Arial" w:hAnsi="Arial" w:cs="Arial"/>
          <w:color w:val="000000" w:themeColor="text1"/>
          <w:sz w:val="22"/>
          <w:szCs w:val="22"/>
          <w:shd w:val="clear" w:color="auto" w:fill="FFFFFF"/>
        </w:rPr>
        <w:t xml:space="preserve"> </w:t>
      </w:r>
      <w:r w:rsidRPr="009259BB">
        <w:rPr>
          <w:rFonts w:ascii="Arial" w:hAnsi="Arial" w:cs="Arial"/>
          <w:color w:val="000000" w:themeColor="text1"/>
          <w:sz w:val="22"/>
          <w:szCs w:val="22"/>
          <w:shd w:val="clear" w:color="auto" w:fill="FFFFFF"/>
        </w:rPr>
        <w:t xml:space="preserve">family. The chemical equation showing the formation of these fatty acids is shown in </w:t>
      </w:r>
      <w:r w:rsidR="005940B9" w:rsidRPr="009259BB">
        <w:rPr>
          <w:rFonts w:ascii="Arial" w:hAnsi="Arial" w:cs="Arial"/>
          <w:color w:val="000000" w:themeColor="text1"/>
          <w:sz w:val="22"/>
          <w:szCs w:val="22"/>
          <w:shd w:val="clear" w:color="auto" w:fill="FFFFFF"/>
        </w:rPr>
        <w:t>F</w:t>
      </w:r>
      <w:r w:rsidRPr="009259BB">
        <w:rPr>
          <w:rFonts w:ascii="Arial" w:hAnsi="Arial" w:cs="Arial"/>
          <w:color w:val="000000" w:themeColor="text1"/>
          <w:sz w:val="22"/>
          <w:szCs w:val="22"/>
          <w:shd w:val="clear" w:color="auto" w:fill="FFFFFF"/>
        </w:rPr>
        <w:t>igure 3.</w:t>
      </w:r>
    </w:p>
    <w:p w14:paraId="3263C964" w14:textId="1131DE89" w:rsidR="00360481" w:rsidRPr="009259BB" w:rsidRDefault="00360481" w:rsidP="009259BB">
      <w:pPr>
        <w:spacing w:line="360" w:lineRule="auto"/>
        <w:rPr>
          <w:rFonts w:ascii="Arial" w:hAnsi="Arial" w:cs="Arial"/>
          <w:sz w:val="22"/>
          <w:szCs w:val="22"/>
        </w:rPr>
      </w:pPr>
    </w:p>
    <w:p w14:paraId="48D450BE" w14:textId="09B92180" w:rsidR="00360481" w:rsidRPr="009259BB" w:rsidRDefault="00360481" w:rsidP="009259BB">
      <w:pPr>
        <w:spacing w:line="360" w:lineRule="auto"/>
        <w:rPr>
          <w:rFonts w:ascii="Arial" w:hAnsi="Arial" w:cs="Arial"/>
          <w:sz w:val="22"/>
          <w:szCs w:val="22"/>
        </w:rPr>
      </w:pPr>
    </w:p>
    <w:p w14:paraId="72AAE07F" w14:textId="35008AC0" w:rsidR="00FC592D" w:rsidRPr="009259BB" w:rsidRDefault="00FC592D" w:rsidP="009259BB">
      <w:pPr>
        <w:spacing w:line="360" w:lineRule="auto"/>
        <w:rPr>
          <w:rFonts w:ascii="Arial" w:hAnsi="Arial" w:cs="Arial"/>
          <w:sz w:val="22"/>
          <w:szCs w:val="22"/>
        </w:rPr>
      </w:pPr>
    </w:p>
    <w:p w14:paraId="5CFA0E97" w14:textId="152D40E3" w:rsidR="00FC592D" w:rsidRPr="009259BB" w:rsidRDefault="00E7517F" w:rsidP="009259BB">
      <w:pPr>
        <w:spacing w:line="360" w:lineRule="auto"/>
        <w:rPr>
          <w:rFonts w:ascii="Arial" w:hAnsi="Arial" w:cs="Arial"/>
          <w:sz w:val="22"/>
          <w:szCs w:val="22"/>
        </w:rPr>
      </w:pPr>
      <w:ins w:id="4" w:author="Amber Minhas (Student)" w:date="2022-01-27T22:29:00Z">
        <w:r w:rsidRPr="009259BB">
          <w:rPr>
            <w:rFonts w:ascii="Arial" w:hAnsi="Arial" w:cs="Arial"/>
            <w:noProof/>
            <w:color w:val="000000" w:themeColor="text1"/>
            <w:sz w:val="22"/>
            <w:szCs w:val="22"/>
            <w:shd w:val="clear" w:color="auto" w:fill="FFFFFF"/>
          </w:rPr>
          <w:drawing>
            <wp:anchor distT="0" distB="0" distL="114300" distR="114300" simplePos="0" relativeHeight="251663360" behindDoc="0" locked="0" layoutInCell="1" allowOverlap="1" wp14:anchorId="567E6A10" wp14:editId="3030ADFB">
              <wp:simplePos x="0" y="0"/>
              <wp:positionH relativeFrom="column">
                <wp:posOffset>504190</wp:posOffset>
              </wp:positionH>
              <wp:positionV relativeFrom="paragraph">
                <wp:posOffset>-310165</wp:posOffset>
              </wp:positionV>
              <wp:extent cx="4879975" cy="1819910"/>
              <wp:effectExtent l="0" t="0" r="0" b="0"/>
              <wp:wrapNone/>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79975" cy="1819910"/>
                      </a:xfrm>
                      <a:prstGeom prst="rect">
                        <a:avLst/>
                      </a:prstGeom>
                    </pic:spPr>
                  </pic:pic>
                </a:graphicData>
              </a:graphic>
              <wp14:sizeRelH relativeFrom="page">
                <wp14:pctWidth>0</wp14:pctWidth>
              </wp14:sizeRelH>
              <wp14:sizeRelV relativeFrom="page">
                <wp14:pctHeight>0</wp14:pctHeight>
              </wp14:sizeRelV>
            </wp:anchor>
          </w:drawing>
        </w:r>
      </w:ins>
    </w:p>
    <w:p w14:paraId="51771BF0" w14:textId="52FCB928" w:rsidR="00360481" w:rsidRPr="009259BB" w:rsidRDefault="00360481" w:rsidP="009259BB">
      <w:pPr>
        <w:spacing w:line="360" w:lineRule="auto"/>
        <w:rPr>
          <w:rFonts w:ascii="Arial" w:hAnsi="Arial" w:cs="Arial"/>
          <w:sz w:val="22"/>
          <w:szCs w:val="22"/>
        </w:rPr>
      </w:pPr>
    </w:p>
    <w:p w14:paraId="482B7CB8" w14:textId="475C7F0D" w:rsidR="00360481" w:rsidRPr="009259BB" w:rsidRDefault="00360481" w:rsidP="009259BB">
      <w:pPr>
        <w:spacing w:line="360" w:lineRule="auto"/>
        <w:rPr>
          <w:rFonts w:ascii="Arial" w:hAnsi="Arial" w:cs="Arial"/>
          <w:sz w:val="22"/>
          <w:szCs w:val="22"/>
        </w:rPr>
      </w:pPr>
    </w:p>
    <w:p w14:paraId="4282F841" w14:textId="169ADC37" w:rsidR="00360481" w:rsidRPr="009259BB" w:rsidRDefault="00360481" w:rsidP="009259BB">
      <w:pPr>
        <w:spacing w:line="360" w:lineRule="auto"/>
        <w:rPr>
          <w:rFonts w:ascii="Arial" w:hAnsi="Arial" w:cs="Arial"/>
          <w:sz w:val="22"/>
          <w:szCs w:val="22"/>
        </w:rPr>
      </w:pPr>
    </w:p>
    <w:p w14:paraId="2D137523" w14:textId="5E8191C3" w:rsidR="00360481" w:rsidRPr="009259BB" w:rsidRDefault="00360481" w:rsidP="009259BB">
      <w:pPr>
        <w:spacing w:line="360" w:lineRule="auto"/>
        <w:rPr>
          <w:rFonts w:ascii="Arial" w:hAnsi="Arial" w:cs="Arial"/>
          <w:sz w:val="22"/>
          <w:szCs w:val="22"/>
        </w:rPr>
      </w:pPr>
    </w:p>
    <w:p w14:paraId="2BC1BBB6" w14:textId="77777777" w:rsidR="00360481" w:rsidRPr="009259BB" w:rsidRDefault="00360481" w:rsidP="009259BB">
      <w:pPr>
        <w:spacing w:line="360" w:lineRule="auto"/>
        <w:rPr>
          <w:rFonts w:ascii="Arial" w:hAnsi="Arial" w:cs="Arial"/>
          <w:sz w:val="22"/>
          <w:szCs w:val="22"/>
        </w:rPr>
      </w:pPr>
    </w:p>
    <w:p w14:paraId="3DD7F041" w14:textId="77777777" w:rsidR="00360481" w:rsidRPr="009259BB" w:rsidRDefault="00360481" w:rsidP="009259BB">
      <w:pPr>
        <w:spacing w:line="360" w:lineRule="auto"/>
        <w:jc w:val="center"/>
        <w:rPr>
          <w:rFonts w:ascii="Arial" w:hAnsi="Arial" w:cs="Arial"/>
          <w:sz w:val="22"/>
          <w:szCs w:val="22"/>
        </w:rPr>
      </w:pPr>
    </w:p>
    <w:p w14:paraId="783B7DD6" w14:textId="0C1F5D10" w:rsidR="00360481" w:rsidRPr="009259BB" w:rsidRDefault="00360481" w:rsidP="00EB3FC2">
      <w:pPr>
        <w:jc w:val="center"/>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Figure 3: </w:t>
      </w:r>
      <w:r w:rsidR="00B905B4" w:rsidRPr="009259BB">
        <w:rPr>
          <w:rFonts w:ascii="Arial" w:hAnsi="Arial" w:cs="Arial"/>
          <w:color w:val="000000" w:themeColor="text1"/>
          <w:sz w:val="22"/>
          <w:szCs w:val="22"/>
          <w:shd w:val="clear" w:color="auto" w:fill="FFFFFF"/>
        </w:rPr>
        <w:t xml:space="preserve"> Reaction catalysed by enzyme CfaS</w:t>
      </w:r>
      <w:r w:rsidRPr="009259BB">
        <w:rPr>
          <w:rFonts w:ascii="Arial" w:hAnsi="Arial" w:cs="Arial"/>
          <w:color w:val="000000" w:themeColor="text1"/>
          <w:sz w:val="22"/>
          <w:szCs w:val="22"/>
          <w:shd w:val="clear" w:color="auto" w:fill="FFFFFF"/>
        </w:rPr>
        <w:t xml:space="preserve"> (CFA synthase</w:t>
      </w:r>
      <w:r w:rsidR="00613150" w:rsidRPr="009259BB">
        <w:rPr>
          <w:rFonts w:ascii="Arial" w:hAnsi="Arial" w:cs="Arial"/>
          <w:color w:val="000000" w:themeColor="text1"/>
          <w:sz w:val="22"/>
          <w:szCs w:val="22"/>
          <w:shd w:val="clear" w:color="auto" w:fill="FFFFFF"/>
        </w:rPr>
        <w:t>). CfaS</w:t>
      </w:r>
      <w:r w:rsidR="00933755" w:rsidRPr="009259BB">
        <w:rPr>
          <w:rFonts w:ascii="Arial" w:hAnsi="Arial" w:cs="Arial"/>
          <w:color w:val="000000" w:themeColor="text1"/>
          <w:sz w:val="22"/>
          <w:szCs w:val="22"/>
          <w:shd w:val="clear" w:color="auto" w:fill="FFFFFF"/>
        </w:rPr>
        <w:t xml:space="preserve"> uses u</w:t>
      </w:r>
      <w:r w:rsidR="00B905B4" w:rsidRPr="009259BB">
        <w:rPr>
          <w:rFonts w:ascii="Arial" w:hAnsi="Arial" w:cs="Arial"/>
          <w:color w:val="000000" w:themeColor="text1"/>
          <w:sz w:val="22"/>
          <w:szCs w:val="22"/>
          <w:shd w:val="clear" w:color="auto" w:fill="FFFFFF"/>
        </w:rPr>
        <w:t xml:space="preserve">nsaturated </w:t>
      </w:r>
      <w:r w:rsidR="002E42D3" w:rsidRPr="009259BB">
        <w:rPr>
          <w:rFonts w:ascii="Arial" w:hAnsi="Arial" w:cs="Arial"/>
          <w:color w:val="000000" w:themeColor="text1"/>
          <w:sz w:val="22"/>
          <w:szCs w:val="22"/>
          <w:shd w:val="clear" w:color="auto" w:fill="FFFFFF"/>
        </w:rPr>
        <w:t>phospholipids and Ado-Met</w:t>
      </w:r>
      <w:r w:rsidR="005D259F" w:rsidRPr="009259BB">
        <w:rPr>
          <w:rFonts w:ascii="Arial" w:hAnsi="Arial" w:cs="Arial"/>
          <w:color w:val="000000" w:themeColor="text1"/>
          <w:sz w:val="22"/>
          <w:szCs w:val="22"/>
          <w:shd w:val="clear" w:color="auto" w:fill="FFFFFF"/>
        </w:rPr>
        <w:t xml:space="preserve"> a</w:t>
      </w:r>
      <w:r w:rsidR="00DF4DD8" w:rsidRPr="009259BB">
        <w:rPr>
          <w:rFonts w:ascii="Arial" w:hAnsi="Arial" w:cs="Arial"/>
          <w:color w:val="000000" w:themeColor="text1"/>
          <w:sz w:val="22"/>
          <w:szCs w:val="22"/>
          <w:shd w:val="clear" w:color="auto" w:fill="FFFFFF"/>
        </w:rPr>
        <w:t xml:space="preserve">s </w:t>
      </w:r>
      <w:r w:rsidR="005D259F" w:rsidRPr="009259BB">
        <w:rPr>
          <w:rFonts w:ascii="Arial" w:hAnsi="Arial" w:cs="Arial"/>
          <w:color w:val="000000" w:themeColor="text1"/>
          <w:sz w:val="22"/>
          <w:szCs w:val="22"/>
          <w:shd w:val="clear" w:color="auto" w:fill="FFFFFF"/>
        </w:rPr>
        <w:t xml:space="preserve">substrates </w:t>
      </w:r>
      <w:r w:rsidR="00933755" w:rsidRPr="009259BB">
        <w:rPr>
          <w:rFonts w:ascii="Arial" w:hAnsi="Arial" w:cs="Arial"/>
          <w:color w:val="000000" w:themeColor="text1"/>
          <w:sz w:val="22"/>
          <w:szCs w:val="22"/>
          <w:shd w:val="clear" w:color="auto" w:fill="FFFFFF"/>
        </w:rPr>
        <w:t xml:space="preserve">and </w:t>
      </w:r>
      <w:r w:rsidR="005D259F" w:rsidRPr="009259BB">
        <w:rPr>
          <w:rFonts w:ascii="Arial" w:hAnsi="Arial" w:cs="Arial"/>
          <w:color w:val="000000" w:themeColor="text1"/>
          <w:sz w:val="22"/>
          <w:szCs w:val="22"/>
          <w:shd w:val="clear" w:color="auto" w:fill="FFFFFF"/>
        </w:rPr>
        <w:t>Ado-</w:t>
      </w:r>
      <w:r w:rsidR="009C3D63" w:rsidRPr="009259BB">
        <w:rPr>
          <w:rFonts w:ascii="Arial" w:hAnsi="Arial" w:cs="Arial"/>
          <w:color w:val="000000" w:themeColor="text1"/>
          <w:sz w:val="22"/>
          <w:szCs w:val="22"/>
          <w:shd w:val="clear" w:color="auto" w:fill="FFFFFF"/>
        </w:rPr>
        <w:t xml:space="preserve">Hcy (S-adenosyl -homocysteine) </w:t>
      </w:r>
      <w:r w:rsidR="005D259F" w:rsidRPr="009259BB">
        <w:rPr>
          <w:rFonts w:ascii="Arial" w:hAnsi="Arial" w:cs="Arial"/>
          <w:color w:val="000000" w:themeColor="text1"/>
          <w:sz w:val="22"/>
          <w:szCs w:val="22"/>
          <w:shd w:val="clear" w:color="auto" w:fill="FFFFFF"/>
        </w:rPr>
        <w:t xml:space="preserve">and </w:t>
      </w:r>
      <w:r w:rsidR="009C3D63" w:rsidRPr="009259BB">
        <w:rPr>
          <w:rFonts w:ascii="Arial" w:hAnsi="Arial" w:cs="Arial"/>
          <w:color w:val="000000" w:themeColor="text1"/>
          <w:sz w:val="22"/>
          <w:szCs w:val="22"/>
          <w:shd w:val="clear" w:color="auto" w:fill="FFFFFF"/>
        </w:rPr>
        <w:t>cyclopropanated fatty acids a</w:t>
      </w:r>
      <w:r w:rsidR="00DF4DD8" w:rsidRPr="009259BB">
        <w:rPr>
          <w:rFonts w:ascii="Arial" w:hAnsi="Arial" w:cs="Arial"/>
          <w:color w:val="000000" w:themeColor="text1"/>
          <w:sz w:val="22"/>
          <w:szCs w:val="22"/>
          <w:shd w:val="clear" w:color="auto" w:fill="FFFFFF"/>
        </w:rPr>
        <w:t>re</w:t>
      </w:r>
      <w:r w:rsidR="009C3D63" w:rsidRPr="009259BB">
        <w:rPr>
          <w:rFonts w:ascii="Arial" w:hAnsi="Arial" w:cs="Arial"/>
          <w:color w:val="000000" w:themeColor="text1"/>
          <w:sz w:val="22"/>
          <w:szCs w:val="22"/>
          <w:shd w:val="clear" w:color="auto" w:fill="FFFFFF"/>
        </w:rPr>
        <w:t xml:space="preserve"> the products</w:t>
      </w:r>
      <w:r w:rsidR="00933755" w:rsidRPr="009259BB">
        <w:rPr>
          <w:rFonts w:ascii="Arial" w:hAnsi="Arial" w:cs="Arial"/>
          <w:color w:val="000000" w:themeColor="text1"/>
          <w:sz w:val="22"/>
          <w:szCs w:val="22"/>
          <w:shd w:val="clear" w:color="auto" w:fill="FFFFFF"/>
        </w:rPr>
        <w:t xml:space="preserve"> of th</w:t>
      </w:r>
      <w:r w:rsidR="00DF4DD8" w:rsidRPr="009259BB">
        <w:rPr>
          <w:rFonts w:ascii="Arial" w:hAnsi="Arial" w:cs="Arial"/>
          <w:color w:val="000000" w:themeColor="text1"/>
          <w:sz w:val="22"/>
          <w:szCs w:val="22"/>
          <w:shd w:val="clear" w:color="auto" w:fill="FFFFFF"/>
        </w:rPr>
        <w:t>is</w:t>
      </w:r>
      <w:r w:rsidR="00933755" w:rsidRPr="009259BB">
        <w:rPr>
          <w:rFonts w:ascii="Arial" w:hAnsi="Arial" w:cs="Arial"/>
          <w:color w:val="000000" w:themeColor="text1"/>
          <w:sz w:val="22"/>
          <w:szCs w:val="22"/>
          <w:shd w:val="clear" w:color="auto" w:fill="FFFFFF"/>
        </w:rPr>
        <w:t xml:space="preserve"> reaction</w:t>
      </w:r>
      <w:r w:rsidR="009C3D63" w:rsidRPr="009259BB">
        <w:rPr>
          <w:rFonts w:ascii="Arial" w:hAnsi="Arial" w:cs="Arial"/>
          <w:color w:val="000000" w:themeColor="text1"/>
          <w:sz w:val="22"/>
          <w:szCs w:val="22"/>
          <w:shd w:val="clear" w:color="auto" w:fill="FFFFFF"/>
        </w:rPr>
        <w:t xml:space="preserve">. </w:t>
      </w:r>
      <w:r w:rsidR="00933755" w:rsidRPr="009259BB">
        <w:rPr>
          <w:rFonts w:ascii="Arial" w:hAnsi="Arial" w:cs="Arial"/>
          <w:color w:val="000000" w:themeColor="text1"/>
          <w:sz w:val="22"/>
          <w:szCs w:val="22"/>
          <w:shd w:val="clear" w:color="auto" w:fill="FFFFFF"/>
        </w:rPr>
        <w:t>Reproduced from</w:t>
      </w:r>
      <w:r w:rsidRPr="009259BB">
        <w:rPr>
          <w:rFonts w:ascii="Arial" w:hAnsi="Arial" w:cs="Arial"/>
          <w:color w:val="000000" w:themeColor="text1"/>
          <w:sz w:val="22"/>
          <w:szCs w:val="22"/>
          <w:shd w:val="clear" w:color="auto" w:fill="FFFFFF"/>
        </w:rPr>
        <w:t xml:space="preserve"> (Guianvarc’h et al, 2006)</w:t>
      </w:r>
      <w:r w:rsidR="00DF4DD8" w:rsidRPr="009259BB">
        <w:rPr>
          <w:rFonts w:ascii="Arial" w:hAnsi="Arial" w:cs="Arial"/>
          <w:color w:val="000000" w:themeColor="text1"/>
          <w:sz w:val="22"/>
          <w:szCs w:val="22"/>
          <w:shd w:val="clear" w:color="auto" w:fill="FFFFFF"/>
        </w:rPr>
        <w:t>.</w:t>
      </w:r>
    </w:p>
    <w:p w14:paraId="1D578031" w14:textId="3AF64469" w:rsidR="00360481" w:rsidRDefault="00360481" w:rsidP="009259BB">
      <w:pPr>
        <w:spacing w:line="360" w:lineRule="auto"/>
        <w:rPr>
          <w:rFonts w:ascii="Arial" w:hAnsi="Arial" w:cs="Arial"/>
          <w:sz w:val="22"/>
          <w:szCs w:val="22"/>
        </w:rPr>
      </w:pPr>
    </w:p>
    <w:p w14:paraId="14AB38E7" w14:textId="77777777" w:rsidR="00EB3FC2" w:rsidRPr="009259BB" w:rsidRDefault="00EB3FC2" w:rsidP="009259BB">
      <w:pPr>
        <w:spacing w:line="360" w:lineRule="auto"/>
        <w:rPr>
          <w:rFonts w:ascii="Arial" w:hAnsi="Arial" w:cs="Arial"/>
          <w:sz w:val="22"/>
          <w:szCs w:val="22"/>
        </w:rPr>
      </w:pPr>
    </w:p>
    <w:p w14:paraId="438A0A69" w14:textId="6A14353B" w:rsidR="00360481" w:rsidRPr="009259BB" w:rsidRDefault="00360481"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 xml:space="preserve">This </w:t>
      </w:r>
      <w:r w:rsidR="00FC592D" w:rsidRPr="009259BB">
        <w:rPr>
          <w:rFonts w:ascii="Arial" w:hAnsi="Arial" w:cs="Arial"/>
          <w:i/>
          <w:iCs/>
          <w:color w:val="000000" w:themeColor="text1"/>
          <w:sz w:val="22"/>
          <w:szCs w:val="22"/>
          <w:shd w:val="clear" w:color="auto" w:fill="FFFFFF"/>
        </w:rPr>
        <w:t>cfaS</w:t>
      </w:r>
      <w:r w:rsidR="00FC592D" w:rsidRPr="009259BB">
        <w:rPr>
          <w:rFonts w:ascii="Arial" w:hAnsi="Arial" w:cs="Arial"/>
          <w:color w:val="000000" w:themeColor="text1"/>
          <w:sz w:val="22"/>
          <w:szCs w:val="22"/>
          <w:shd w:val="clear" w:color="auto" w:fill="FFFFFF"/>
        </w:rPr>
        <w:t xml:space="preserve"> </w:t>
      </w:r>
      <w:r w:rsidRPr="009259BB">
        <w:rPr>
          <w:rFonts w:ascii="Arial" w:hAnsi="Arial" w:cs="Arial"/>
          <w:color w:val="000000" w:themeColor="text1"/>
          <w:sz w:val="22"/>
          <w:szCs w:val="22"/>
          <w:shd w:val="clear" w:color="auto" w:fill="FFFFFF"/>
        </w:rPr>
        <w:t>gene encodes a 55kDa protein and it shares 48 percent amino acid identity with C</w:t>
      </w:r>
      <w:r w:rsidR="00EF55B0" w:rsidRPr="009259BB">
        <w:rPr>
          <w:rFonts w:ascii="Arial" w:hAnsi="Arial" w:cs="Arial"/>
          <w:color w:val="000000" w:themeColor="text1"/>
          <w:sz w:val="22"/>
          <w:szCs w:val="22"/>
          <w:shd w:val="clear" w:color="auto" w:fill="FFFFFF"/>
        </w:rPr>
        <w:t>fa</w:t>
      </w:r>
      <w:r w:rsidRPr="009259BB">
        <w:rPr>
          <w:rFonts w:ascii="Arial" w:hAnsi="Arial" w:cs="Arial"/>
          <w:color w:val="000000" w:themeColor="text1"/>
          <w:sz w:val="22"/>
          <w:szCs w:val="22"/>
          <w:shd w:val="clear" w:color="auto" w:fill="FFFFFF"/>
        </w:rPr>
        <w:t xml:space="preserve">S- encoding genes of </w:t>
      </w:r>
      <w:r w:rsidRPr="009259BB">
        <w:rPr>
          <w:rFonts w:ascii="Arial" w:hAnsi="Arial" w:cs="Arial"/>
          <w:i/>
          <w:iCs/>
          <w:color w:val="000000" w:themeColor="text1"/>
          <w:sz w:val="22"/>
          <w:szCs w:val="22"/>
          <w:shd w:val="clear" w:color="auto" w:fill="FFFFFF"/>
        </w:rPr>
        <w:t>E.coli</w:t>
      </w:r>
      <w:r w:rsidRPr="009259BB">
        <w:rPr>
          <w:rFonts w:ascii="Arial" w:hAnsi="Arial" w:cs="Arial"/>
          <w:color w:val="000000" w:themeColor="text1"/>
          <w:sz w:val="22"/>
          <w:szCs w:val="22"/>
          <w:shd w:val="clear" w:color="auto" w:fill="FFFFFF"/>
        </w:rPr>
        <w:t xml:space="preserve"> and </w:t>
      </w:r>
      <w:r w:rsidRPr="009259BB">
        <w:rPr>
          <w:rFonts w:ascii="Arial" w:hAnsi="Arial" w:cs="Arial"/>
          <w:i/>
          <w:iCs/>
          <w:color w:val="000000" w:themeColor="text1"/>
          <w:sz w:val="22"/>
          <w:szCs w:val="22"/>
          <w:shd w:val="clear" w:color="auto" w:fill="FFFFFF"/>
        </w:rPr>
        <w:t>Mycobacterium tuberculosis</w:t>
      </w:r>
      <w:r w:rsidRPr="009259BB">
        <w:rPr>
          <w:rFonts w:ascii="Arial" w:hAnsi="Arial" w:cs="Arial"/>
          <w:color w:val="000000" w:themeColor="text1"/>
          <w:sz w:val="22"/>
          <w:szCs w:val="22"/>
          <w:shd w:val="clear" w:color="auto" w:fill="FFFFFF"/>
        </w:rPr>
        <w:t xml:space="preserve"> , cyclopropan</w:t>
      </w:r>
      <w:r w:rsidR="00282A51" w:rsidRPr="009259BB">
        <w:rPr>
          <w:rFonts w:ascii="Arial" w:hAnsi="Arial" w:cs="Arial"/>
          <w:color w:val="000000" w:themeColor="text1"/>
          <w:sz w:val="22"/>
          <w:szCs w:val="22"/>
          <w:shd w:val="clear" w:color="auto" w:fill="FFFFFF"/>
        </w:rPr>
        <w:t>ated</w:t>
      </w:r>
      <w:r w:rsidRPr="009259BB">
        <w:rPr>
          <w:rFonts w:ascii="Arial" w:hAnsi="Arial" w:cs="Arial"/>
          <w:color w:val="000000" w:themeColor="text1"/>
          <w:sz w:val="22"/>
          <w:szCs w:val="22"/>
          <w:shd w:val="clear" w:color="auto" w:fill="FFFFFF"/>
        </w:rPr>
        <w:t xml:space="preserve"> fatty acids have been studied in the most depth in these species. The synthesis of cyclopropane fatty acids have shown an adaptive response to low pH and aeration conditions in </w:t>
      </w:r>
      <w:r w:rsidRPr="009259BB">
        <w:rPr>
          <w:rFonts w:ascii="Arial" w:hAnsi="Arial" w:cs="Arial"/>
          <w:i/>
          <w:iCs/>
          <w:color w:val="000000" w:themeColor="text1"/>
          <w:sz w:val="22"/>
          <w:szCs w:val="22"/>
          <w:shd w:val="clear" w:color="auto" w:fill="FFFFFF"/>
        </w:rPr>
        <w:t>E.coli</w:t>
      </w:r>
      <w:r w:rsidRPr="009259BB">
        <w:rPr>
          <w:rFonts w:ascii="Arial" w:hAnsi="Arial" w:cs="Arial"/>
          <w:color w:val="000000" w:themeColor="text1"/>
          <w:sz w:val="22"/>
          <w:szCs w:val="22"/>
          <w:shd w:val="clear" w:color="auto" w:fill="FFFFFF"/>
        </w:rPr>
        <w:t xml:space="preserve"> (Xu et al,</w:t>
      </w:r>
      <w:r w:rsidR="00133160">
        <w:rPr>
          <w:rFonts w:ascii="Arial" w:hAnsi="Arial" w:cs="Arial"/>
          <w:color w:val="000000" w:themeColor="text1"/>
          <w:sz w:val="22"/>
          <w:szCs w:val="22"/>
          <w:shd w:val="clear" w:color="auto" w:fill="FFFFFF"/>
        </w:rPr>
        <w:t xml:space="preserve"> </w:t>
      </w:r>
      <w:r w:rsidRPr="009259BB">
        <w:rPr>
          <w:rFonts w:ascii="Arial" w:hAnsi="Arial" w:cs="Arial"/>
          <w:color w:val="000000" w:themeColor="text1"/>
          <w:sz w:val="22"/>
          <w:szCs w:val="22"/>
          <w:shd w:val="clear" w:color="auto" w:fill="FFFFFF"/>
        </w:rPr>
        <w:t>2017).</w:t>
      </w:r>
      <w:r w:rsidR="00730A28">
        <w:rPr>
          <w:rFonts w:ascii="Arial" w:hAnsi="Arial" w:cs="Arial"/>
          <w:color w:val="000000" w:themeColor="text1"/>
          <w:sz w:val="22"/>
          <w:szCs w:val="22"/>
          <w:shd w:val="clear" w:color="auto" w:fill="FFFFFF"/>
        </w:rPr>
        <w:t xml:space="preserve"> </w:t>
      </w:r>
      <w:r w:rsidR="003B6B04">
        <w:rPr>
          <w:rFonts w:ascii="Arial" w:hAnsi="Arial" w:cs="Arial"/>
          <w:color w:val="000000" w:themeColor="text1"/>
          <w:sz w:val="22"/>
          <w:szCs w:val="22"/>
          <w:shd w:val="clear" w:color="auto" w:fill="FFFFFF"/>
        </w:rPr>
        <w:t xml:space="preserve">The addition of cyclopropane fatty acids in the cell membrane of </w:t>
      </w:r>
      <w:r w:rsidR="003B6B04" w:rsidRPr="003B6B04">
        <w:rPr>
          <w:rFonts w:ascii="Arial" w:hAnsi="Arial" w:cs="Arial"/>
          <w:i/>
          <w:iCs/>
          <w:color w:val="000000" w:themeColor="text1"/>
          <w:sz w:val="22"/>
          <w:szCs w:val="22"/>
          <w:shd w:val="clear" w:color="auto" w:fill="FFFFFF"/>
        </w:rPr>
        <w:t>E.coli</w:t>
      </w:r>
      <w:r w:rsidR="003B6B04">
        <w:rPr>
          <w:rFonts w:ascii="Arial" w:hAnsi="Arial" w:cs="Arial"/>
          <w:color w:val="000000" w:themeColor="text1"/>
          <w:sz w:val="22"/>
          <w:szCs w:val="22"/>
          <w:shd w:val="clear" w:color="auto" w:fill="FFFFFF"/>
        </w:rPr>
        <w:t xml:space="preserve"> alters</w:t>
      </w:r>
      <w:r w:rsidR="00730A28">
        <w:rPr>
          <w:rFonts w:ascii="Arial" w:hAnsi="Arial" w:cs="Arial"/>
          <w:color w:val="000000" w:themeColor="text1"/>
          <w:sz w:val="22"/>
          <w:szCs w:val="22"/>
          <w:shd w:val="clear" w:color="auto" w:fill="FFFFFF"/>
        </w:rPr>
        <w:t xml:space="preserve"> lipid composition and membrane proteins</w:t>
      </w:r>
      <w:r w:rsidR="003B6B04">
        <w:rPr>
          <w:rFonts w:ascii="Arial" w:hAnsi="Arial" w:cs="Arial"/>
          <w:color w:val="000000" w:themeColor="text1"/>
          <w:sz w:val="22"/>
          <w:szCs w:val="22"/>
          <w:shd w:val="clear" w:color="auto" w:fill="FFFFFF"/>
        </w:rPr>
        <w:t xml:space="preserve"> thus </w:t>
      </w:r>
      <w:r w:rsidR="00730A28">
        <w:rPr>
          <w:rFonts w:ascii="Arial" w:hAnsi="Arial" w:cs="Arial"/>
          <w:color w:val="000000" w:themeColor="text1"/>
          <w:sz w:val="22"/>
          <w:szCs w:val="22"/>
          <w:shd w:val="clear" w:color="auto" w:fill="FFFFFF"/>
        </w:rPr>
        <w:t>maintain</w:t>
      </w:r>
      <w:r w:rsidR="003B6B04">
        <w:rPr>
          <w:rFonts w:ascii="Arial" w:hAnsi="Arial" w:cs="Arial"/>
          <w:color w:val="000000" w:themeColor="text1"/>
          <w:sz w:val="22"/>
          <w:szCs w:val="22"/>
          <w:shd w:val="clear" w:color="auto" w:fill="FFFFFF"/>
        </w:rPr>
        <w:t>s</w:t>
      </w:r>
      <w:r w:rsidR="00730A28">
        <w:rPr>
          <w:rFonts w:ascii="Arial" w:hAnsi="Arial" w:cs="Arial"/>
          <w:color w:val="000000" w:themeColor="text1"/>
          <w:sz w:val="22"/>
          <w:szCs w:val="22"/>
          <w:shd w:val="clear" w:color="auto" w:fill="FFFFFF"/>
        </w:rPr>
        <w:t xml:space="preserve"> the cell membranes integrity</w:t>
      </w:r>
      <w:r w:rsidR="003B6B04">
        <w:rPr>
          <w:rFonts w:ascii="Arial" w:hAnsi="Arial" w:cs="Arial"/>
          <w:color w:val="000000" w:themeColor="text1"/>
          <w:sz w:val="22"/>
          <w:szCs w:val="22"/>
          <w:shd w:val="clear" w:color="auto" w:fill="FFFFFF"/>
        </w:rPr>
        <w:t xml:space="preserve"> (Bianco et al,2019).</w:t>
      </w:r>
    </w:p>
    <w:p w14:paraId="2EC9A218" w14:textId="085C3017" w:rsidR="00360481" w:rsidRPr="009259BB" w:rsidRDefault="00360481" w:rsidP="009259BB">
      <w:pPr>
        <w:spacing w:line="360" w:lineRule="auto"/>
        <w:rPr>
          <w:rFonts w:ascii="Arial" w:hAnsi="Arial" w:cs="Arial"/>
          <w:sz w:val="22"/>
          <w:szCs w:val="22"/>
        </w:rPr>
      </w:pPr>
    </w:p>
    <w:p w14:paraId="61CED7BC" w14:textId="4038C3FA" w:rsidR="00FC592D" w:rsidRPr="009259BB" w:rsidRDefault="00A17935"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Although</w:t>
      </w:r>
      <w:r w:rsidR="00FC592D" w:rsidRPr="009259BB">
        <w:rPr>
          <w:rFonts w:ascii="Arial" w:hAnsi="Arial" w:cs="Arial"/>
          <w:color w:val="000000" w:themeColor="text1"/>
          <w:sz w:val="22"/>
          <w:szCs w:val="22"/>
          <w:shd w:val="clear" w:color="auto" w:fill="FFFFFF"/>
        </w:rPr>
        <w:t xml:space="preserve"> the Leishmania species encode this CfaS protein,</w:t>
      </w:r>
      <w:r w:rsidRPr="009259BB">
        <w:rPr>
          <w:rFonts w:ascii="Arial" w:hAnsi="Arial" w:cs="Arial"/>
          <w:color w:val="000000" w:themeColor="text1"/>
          <w:sz w:val="22"/>
          <w:szCs w:val="22"/>
          <w:shd w:val="clear" w:color="auto" w:fill="FFFFFF"/>
        </w:rPr>
        <w:t xml:space="preserve"> </w:t>
      </w:r>
      <w:r w:rsidR="00FC592D" w:rsidRPr="009259BB">
        <w:rPr>
          <w:rFonts w:ascii="Arial" w:hAnsi="Arial" w:cs="Arial"/>
          <w:color w:val="000000" w:themeColor="text1"/>
          <w:sz w:val="22"/>
          <w:szCs w:val="22"/>
          <w:shd w:val="clear" w:color="auto" w:fill="FFFFFF"/>
        </w:rPr>
        <w:t>Trypanosoma lack this gene (Aquino et al,</w:t>
      </w:r>
      <w:r w:rsidR="00133160">
        <w:rPr>
          <w:rFonts w:ascii="Arial" w:hAnsi="Arial" w:cs="Arial"/>
          <w:color w:val="000000" w:themeColor="text1"/>
          <w:sz w:val="22"/>
          <w:szCs w:val="22"/>
          <w:shd w:val="clear" w:color="auto" w:fill="FFFFFF"/>
        </w:rPr>
        <w:t xml:space="preserve"> </w:t>
      </w:r>
      <w:r w:rsidR="00FC592D" w:rsidRPr="009259BB">
        <w:rPr>
          <w:rFonts w:ascii="Arial" w:hAnsi="Arial" w:cs="Arial"/>
          <w:color w:val="000000" w:themeColor="text1"/>
          <w:sz w:val="22"/>
          <w:szCs w:val="22"/>
          <w:shd w:val="clear" w:color="auto" w:fill="FFFFFF"/>
        </w:rPr>
        <w:t xml:space="preserve">2021). </w:t>
      </w:r>
    </w:p>
    <w:p w14:paraId="6E3E60A9" w14:textId="05F5FC41" w:rsidR="00360481" w:rsidRPr="00687715" w:rsidRDefault="00282A51" w:rsidP="00687715">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It has</w:t>
      </w:r>
      <w:r w:rsidR="00FC592D" w:rsidRPr="009259BB">
        <w:rPr>
          <w:rFonts w:ascii="Arial" w:hAnsi="Arial" w:cs="Arial"/>
          <w:color w:val="000000" w:themeColor="text1"/>
          <w:sz w:val="22"/>
          <w:szCs w:val="22"/>
          <w:shd w:val="clear" w:color="auto" w:fill="FFFFFF"/>
        </w:rPr>
        <w:t xml:space="preserve"> also been </w:t>
      </w:r>
      <w:r w:rsidRPr="009259BB">
        <w:rPr>
          <w:rFonts w:ascii="Arial" w:hAnsi="Arial" w:cs="Arial"/>
          <w:color w:val="000000" w:themeColor="text1"/>
          <w:sz w:val="22"/>
          <w:szCs w:val="22"/>
          <w:shd w:val="clear" w:color="auto" w:fill="FFFFFF"/>
        </w:rPr>
        <w:t xml:space="preserve">observed </w:t>
      </w:r>
      <w:r w:rsidR="00FC592D" w:rsidRPr="009259BB">
        <w:rPr>
          <w:rFonts w:ascii="Arial" w:hAnsi="Arial" w:cs="Arial"/>
          <w:color w:val="000000" w:themeColor="text1"/>
          <w:sz w:val="22"/>
          <w:szCs w:val="22"/>
          <w:shd w:val="clear" w:color="auto" w:fill="FFFFFF"/>
        </w:rPr>
        <w:t xml:space="preserve">that the loss of the </w:t>
      </w:r>
      <w:r w:rsidR="000A4301" w:rsidRPr="009259BB">
        <w:rPr>
          <w:rFonts w:ascii="Arial" w:hAnsi="Arial" w:cs="Arial"/>
          <w:i/>
          <w:iCs/>
          <w:color w:val="000000" w:themeColor="text1"/>
          <w:sz w:val="22"/>
          <w:szCs w:val="22"/>
          <w:shd w:val="clear" w:color="auto" w:fill="FFFFFF"/>
        </w:rPr>
        <w:t>c</w:t>
      </w:r>
      <w:r w:rsidR="00A17935" w:rsidRPr="009259BB">
        <w:rPr>
          <w:rFonts w:ascii="Arial" w:hAnsi="Arial" w:cs="Arial"/>
          <w:i/>
          <w:iCs/>
          <w:color w:val="000000" w:themeColor="text1"/>
          <w:sz w:val="22"/>
          <w:szCs w:val="22"/>
          <w:shd w:val="clear" w:color="auto" w:fill="FFFFFF"/>
        </w:rPr>
        <w:t>fa</w:t>
      </w:r>
      <w:r w:rsidR="00FC592D" w:rsidRPr="009259BB">
        <w:rPr>
          <w:rFonts w:ascii="Arial" w:hAnsi="Arial" w:cs="Arial"/>
          <w:i/>
          <w:iCs/>
          <w:color w:val="000000" w:themeColor="text1"/>
          <w:sz w:val="22"/>
          <w:szCs w:val="22"/>
          <w:shd w:val="clear" w:color="auto" w:fill="FFFFFF"/>
        </w:rPr>
        <w:t>S</w:t>
      </w:r>
      <w:r w:rsidR="00FC592D" w:rsidRPr="009259BB">
        <w:rPr>
          <w:rFonts w:ascii="Arial" w:hAnsi="Arial" w:cs="Arial"/>
          <w:color w:val="000000" w:themeColor="text1"/>
          <w:sz w:val="22"/>
          <w:szCs w:val="22"/>
          <w:shd w:val="clear" w:color="auto" w:fill="FFFFFF"/>
        </w:rPr>
        <w:t xml:space="preserve"> gene in </w:t>
      </w:r>
      <w:r w:rsidR="00FC592D" w:rsidRPr="009259BB">
        <w:rPr>
          <w:rFonts w:ascii="Arial" w:hAnsi="Arial" w:cs="Arial"/>
          <w:i/>
          <w:iCs/>
          <w:color w:val="000000" w:themeColor="text1"/>
          <w:sz w:val="22"/>
          <w:szCs w:val="22"/>
          <w:shd w:val="clear" w:color="auto" w:fill="FFFFFF"/>
        </w:rPr>
        <w:t xml:space="preserve">L.infantum </w:t>
      </w:r>
      <w:r w:rsidR="00FC592D" w:rsidRPr="009259BB">
        <w:rPr>
          <w:rFonts w:ascii="Arial" w:hAnsi="Arial" w:cs="Arial"/>
          <w:color w:val="000000" w:themeColor="text1"/>
          <w:sz w:val="22"/>
          <w:szCs w:val="22"/>
          <w:shd w:val="clear" w:color="auto" w:fill="FFFFFF"/>
        </w:rPr>
        <w:t xml:space="preserve">does not affect promastigote growth or the phagocytosis by macrophages </w:t>
      </w:r>
      <w:r w:rsidR="00FC592D" w:rsidRPr="009259BB">
        <w:rPr>
          <w:rFonts w:ascii="Arial" w:hAnsi="Arial" w:cs="Arial"/>
          <w:i/>
          <w:iCs/>
          <w:color w:val="000000" w:themeColor="text1"/>
          <w:sz w:val="22"/>
          <w:szCs w:val="22"/>
          <w:shd w:val="clear" w:color="auto" w:fill="FFFFFF"/>
        </w:rPr>
        <w:t>in vitro</w:t>
      </w:r>
      <w:r w:rsidR="00FC592D" w:rsidRPr="009259BB">
        <w:rPr>
          <w:rFonts w:ascii="Arial" w:hAnsi="Arial" w:cs="Arial"/>
          <w:color w:val="000000" w:themeColor="text1"/>
          <w:sz w:val="22"/>
          <w:szCs w:val="22"/>
          <w:shd w:val="clear" w:color="auto" w:fill="FFFFFF"/>
        </w:rPr>
        <w:t xml:space="preserve"> however </w:t>
      </w:r>
      <w:r w:rsidR="000A4301" w:rsidRPr="009259BB">
        <w:rPr>
          <w:rFonts w:ascii="Arial" w:hAnsi="Arial" w:cs="Arial"/>
          <w:color w:val="000000" w:themeColor="text1"/>
          <w:sz w:val="22"/>
          <w:szCs w:val="22"/>
          <w:shd w:val="clear" w:color="auto" w:fill="FFFFFF"/>
        </w:rPr>
        <w:t xml:space="preserve">it </w:t>
      </w:r>
      <w:r w:rsidR="00FC592D" w:rsidRPr="009259BB">
        <w:rPr>
          <w:rFonts w:ascii="Arial" w:hAnsi="Arial" w:cs="Arial"/>
          <w:color w:val="000000" w:themeColor="text1"/>
          <w:sz w:val="22"/>
          <w:szCs w:val="22"/>
          <w:shd w:val="clear" w:color="auto" w:fill="FFFFFF"/>
        </w:rPr>
        <w:t xml:space="preserve">does to affect its resistance to oxidative stress. The proline -transporter has also been shown to be defective in the null-parasite </w:t>
      </w:r>
      <w:r w:rsidR="007A4158" w:rsidRPr="009259BB">
        <w:rPr>
          <w:rFonts w:ascii="Arial" w:hAnsi="Arial" w:cs="Arial"/>
          <w:color w:val="000000" w:themeColor="text1"/>
          <w:sz w:val="22"/>
          <w:szCs w:val="22"/>
          <w:shd w:val="clear" w:color="auto" w:fill="FFFFFF"/>
        </w:rPr>
        <w:t>(</w:t>
      </w:r>
      <w:r w:rsidR="00FE4BC3" w:rsidRPr="009259BB">
        <w:rPr>
          <w:rFonts w:ascii="Arial" w:hAnsi="Arial" w:cs="Arial"/>
          <w:color w:val="000000" w:themeColor="text1"/>
          <w:sz w:val="22"/>
          <w:szCs w:val="22"/>
          <w:shd w:val="clear" w:color="auto" w:fill="FFFFFF"/>
        </w:rPr>
        <w:t xml:space="preserve">not encoding CfaS protein) </w:t>
      </w:r>
      <w:r w:rsidR="00FC592D" w:rsidRPr="009259BB">
        <w:rPr>
          <w:rFonts w:ascii="Arial" w:hAnsi="Arial" w:cs="Arial"/>
          <w:color w:val="000000" w:themeColor="text1"/>
          <w:sz w:val="22"/>
          <w:szCs w:val="22"/>
          <w:shd w:val="clear" w:color="auto" w:fill="FFFFFF"/>
        </w:rPr>
        <w:t>suggesting the modification of these phospholipids possibly affects nutrient uptake and</w:t>
      </w:r>
      <w:r w:rsidR="00A13430" w:rsidRPr="009259BB">
        <w:rPr>
          <w:rFonts w:ascii="Arial" w:hAnsi="Arial" w:cs="Arial"/>
          <w:color w:val="000000" w:themeColor="text1"/>
          <w:sz w:val="22"/>
          <w:szCs w:val="22"/>
          <w:shd w:val="clear" w:color="auto" w:fill="FFFFFF"/>
        </w:rPr>
        <w:t xml:space="preserve"> </w:t>
      </w:r>
      <w:r w:rsidR="00FC592D" w:rsidRPr="009259BB">
        <w:rPr>
          <w:rFonts w:ascii="Arial" w:hAnsi="Arial" w:cs="Arial"/>
          <w:color w:val="000000" w:themeColor="text1"/>
          <w:sz w:val="22"/>
          <w:szCs w:val="22"/>
          <w:shd w:val="clear" w:color="auto" w:fill="FFFFFF"/>
        </w:rPr>
        <w:t xml:space="preserve">virulence in </w:t>
      </w:r>
      <w:r w:rsidR="00FC592D" w:rsidRPr="009259BB">
        <w:rPr>
          <w:rFonts w:ascii="Arial" w:hAnsi="Arial" w:cs="Arial"/>
          <w:i/>
          <w:iCs/>
          <w:color w:val="000000" w:themeColor="text1"/>
          <w:sz w:val="22"/>
          <w:szCs w:val="22"/>
          <w:shd w:val="clear" w:color="auto" w:fill="FFFFFF"/>
        </w:rPr>
        <w:t>L.infantum</w:t>
      </w:r>
      <w:r w:rsidR="00FC592D" w:rsidRPr="009259BB">
        <w:rPr>
          <w:rFonts w:ascii="Arial" w:hAnsi="Arial" w:cs="Arial"/>
          <w:color w:val="000000" w:themeColor="text1"/>
          <w:sz w:val="22"/>
          <w:szCs w:val="22"/>
          <w:shd w:val="clear" w:color="auto" w:fill="FFFFFF"/>
        </w:rPr>
        <w:t xml:space="preserve"> (Oyola et al,</w:t>
      </w:r>
      <w:r w:rsidR="00133160">
        <w:rPr>
          <w:rFonts w:ascii="Arial" w:hAnsi="Arial" w:cs="Arial"/>
          <w:color w:val="000000" w:themeColor="text1"/>
          <w:sz w:val="22"/>
          <w:szCs w:val="22"/>
          <w:shd w:val="clear" w:color="auto" w:fill="FFFFFF"/>
        </w:rPr>
        <w:t xml:space="preserve"> </w:t>
      </w:r>
      <w:r w:rsidR="00FC592D" w:rsidRPr="009259BB">
        <w:rPr>
          <w:rFonts w:ascii="Arial" w:hAnsi="Arial" w:cs="Arial"/>
          <w:color w:val="000000" w:themeColor="text1"/>
          <w:sz w:val="22"/>
          <w:szCs w:val="22"/>
          <w:shd w:val="clear" w:color="auto" w:fill="FFFFFF"/>
        </w:rPr>
        <w:t>2012).</w:t>
      </w:r>
      <w:r w:rsidR="00EB3FC2">
        <w:rPr>
          <w:rFonts w:ascii="Arial" w:hAnsi="Arial" w:cs="Arial"/>
          <w:sz w:val="22"/>
          <w:szCs w:val="22"/>
        </w:rPr>
        <w:br w:type="page"/>
      </w:r>
    </w:p>
    <w:p w14:paraId="3AFC51E4" w14:textId="74C4C038" w:rsidR="00E9197A" w:rsidRPr="009259BB" w:rsidRDefault="00E9197A" w:rsidP="009259BB">
      <w:pPr>
        <w:spacing w:line="360" w:lineRule="auto"/>
        <w:rPr>
          <w:rFonts w:ascii="Arial" w:hAnsi="Arial" w:cs="Arial"/>
          <w:sz w:val="22"/>
          <w:szCs w:val="22"/>
        </w:rPr>
      </w:pPr>
      <w:r w:rsidRPr="009259BB">
        <w:rPr>
          <w:rFonts w:ascii="Arial" w:hAnsi="Arial" w:cs="Arial"/>
          <w:color w:val="000000" w:themeColor="text1"/>
          <w:sz w:val="22"/>
          <w:szCs w:val="22"/>
        </w:rPr>
        <w:lastRenderedPageBreak/>
        <w:t>Primary sequence alignment was performed to find the S-adenosyl-L-methionine (SAM or AdoMet) binding domain within the CfaS sequence.</w:t>
      </w:r>
      <w:r w:rsidRPr="009259BB">
        <w:rPr>
          <w:rFonts w:ascii="Arial" w:hAnsi="Arial" w:cs="Arial"/>
          <w:color w:val="000000" w:themeColor="text1"/>
          <w:sz w:val="22"/>
          <w:szCs w:val="22"/>
          <w:shd w:val="clear" w:color="auto" w:fill="FFFFFF"/>
        </w:rPr>
        <w:t xml:space="preserve"> </w:t>
      </w:r>
      <w:r w:rsidRPr="009259BB">
        <w:rPr>
          <w:rFonts w:ascii="Arial" w:hAnsi="Arial" w:cs="Arial"/>
          <w:color w:val="000000" w:themeColor="text1"/>
          <w:sz w:val="22"/>
          <w:szCs w:val="22"/>
        </w:rPr>
        <w:t xml:space="preserve">S-adenosyl-L-methionine </w:t>
      </w:r>
      <w:r w:rsidR="00C3630B" w:rsidRPr="009259BB">
        <w:rPr>
          <w:rFonts w:ascii="Arial" w:hAnsi="Arial" w:cs="Arial"/>
          <w:color w:val="000000"/>
          <w:sz w:val="22"/>
          <w:szCs w:val="22"/>
          <w:shd w:val="clear" w:color="auto" w:fill="FFFFFF"/>
        </w:rPr>
        <w:t>is involved in many chemical reactions and after ATP it is the most versatile small molecule ligand (Gana et al,</w:t>
      </w:r>
      <w:r w:rsidR="00133160">
        <w:rPr>
          <w:rFonts w:ascii="Arial" w:hAnsi="Arial" w:cs="Arial"/>
          <w:color w:val="000000"/>
          <w:sz w:val="22"/>
          <w:szCs w:val="22"/>
          <w:shd w:val="clear" w:color="auto" w:fill="FFFFFF"/>
        </w:rPr>
        <w:t xml:space="preserve"> </w:t>
      </w:r>
      <w:r w:rsidR="00C3630B" w:rsidRPr="009259BB">
        <w:rPr>
          <w:rFonts w:ascii="Arial" w:hAnsi="Arial" w:cs="Arial"/>
          <w:color w:val="000000"/>
          <w:sz w:val="22"/>
          <w:szCs w:val="22"/>
          <w:shd w:val="clear" w:color="auto" w:fill="FFFFFF"/>
        </w:rPr>
        <w:t>2013)</w:t>
      </w:r>
      <w:r w:rsidR="00C3630B" w:rsidRPr="009259BB">
        <w:rPr>
          <w:rFonts w:ascii="Arial" w:hAnsi="Arial" w:cs="Arial"/>
          <w:color w:val="000000" w:themeColor="text1"/>
          <w:sz w:val="22"/>
          <w:szCs w:val="22"/>
        </w:rPr>
        <w:t xml:space="preserve">. </w:t>
      </w:r>
      <w:r w:rsidR="00CD6D9F" w:rsidRPr="009259BB">
        <w:rPr>
          <w:rFonts w:ascii="Arial" w:hAnsi="Arial" w:cs="Arial"/>
          <w:sz w:val="22"/>
          <w:szCs w:val="22"/>
        </w:rPr>
        <w:t xml:space="preserve">Using SAM as a cofactor, CfaS produces fatty acids which are essential in Leishmania. </w:t>
      </w:r>
      <w:r w:rsidRPr="009259BB">
        <w:rPr>
          <w:rFonts w:ascii="Arial" w:hAnsi="Arial" w:cs="Arial"/>
          <w:color w:val="000000" w:themeColor="text1"/>
          <w:sz w:val="22"/>
          <w:szCs w:val="22"/>
        </w:rPr>
        <w:t>S-adenosyl-L-methionine methyltransferases are typically involved in many pathways such as signal transduction, protein repair, biosynthesis, and chromatin regulation (Schubert et al, 2003).</w:t>
      </w:r>
    </w:p>
    <w:p w14:paraId="07B39A2B" w14:textId="77777777" w:rsidR="00C3630B" w:rsidRPr="009259BB" w:rsidRDefault="00C3630B" w:rsidP="009259BB">
      <w:pPr>
        <w:tabs>
          <w:tab w:val="left" w:pos="7121"/>
        </w:tabs>
        <w:spacing w:line="360" w:lineRule="auto"/>
        <w:rPr>
          <w:rFonts w:ascii="Arial" w:hAnsi="Arial" w:cs="Arial"/>
          <w:color w:val="000000" w:themeColor="text1"/>
          <w:sz w:val="22"/>
          <w:szCs w:val="22"/>
          <w:shd w:val="clear" w:color="auto" w:fill="FFFFFF"/>
        </w:rPr>
      </w:pPr>
    </w:p>
    <w:p w14:paraId="4A0ED63B" w14:textId="6B793948" w:rsidR="00613150" w:rsidRPr="00613150" w:rsidRDefault="00E9197A" w:rsidP="00613150">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S-adenosyl-L-methionine (SAM) utilising methyltransferases</w:t>
      </w:r>
      <w:r w:rsidRPr="009259BB">
        <w:rPr>
          <w:rFonts w:ascii="Arial" w:hAnsi="Arial" w:cs="Arial"/>
          <w:color w:val="000000" w:themeColor="text1"/>
          <w:sz w:val="22"/>
          <w:szCs w:val="22"/>
        </w:rPr>
        <w:t xml:space="preserve"> are </w:t>
      </w:r>
      <w:r w:rsidRPr="009259BB">
        <w:rPr>
          <w:rFonts w:ascii="Arial" w:hAnsi="Arial" w:cs="Arial"/>
          <w:color w:val="000000" w:themeColor="text1"/>
          <w:sz w:val="22"/>
          <w:szCs w:val="22"/>
          <w:shd w:val="clear" w:color="auto" w:fill="FFFFFF"/>
        </w:rPr>
        <w:t>a large and varied class of methyltransferases which there are approximately 200 known or putative members, they transfer the sulfonium methyl group of SAM to carbon, nitrogen, oxygen and other heteroatom centres on biomolecules (Rosen et al,2016).</w:t>
      </w:r>
      <w:r w:rsidR="00EE6B36" w:rsidRPr="009259BB">
        <w:rPr>
          <w:rFonts w:ascii="Arial" w:hAnsi="Arial" w:cs="Arial"/>
          <w:color w:val="000000" w:themeColor="text1"/>
          <w:sz w:val="22"/>
          <w:szCs w:val="22"/>
          <w:shd w:val="clear" w:color="auto" w:fill="FFFFFF"/>
        </w:rPr>
        <w:t>This methylation of biomolecules using SAM plays a crucial role in many disease processes (Struck et al, 2012).</w:t>
      </w:r>
      <w:r w:rsidR="00613150">
        <w:rPr>
          <w:rFonts w:ascii="Arial" w:hAnsi="Arial" w:cs="Arial"/>
          <w:color w:val="000000" w:themeColor="text1"/>
          <w:sz w:val="22"/>
          <w:szCs w:val="22"/>
          <w:shd w:val="clear" w:color="auto" w:fill="FFFFFF"/>
        </w:rPr>
        <w:t xml:space="preserve"> </w:t>
      </w:r>
      <w:r w:rsidR="00613150">
        <w:rPr>
          <w:rFonts w:ascii="Arial" w:hAnsi="Arial" w:cs="Arial"/>
          <w:sz w:val="22"/>
          <w:szCs w:val="22"/>
        </w:rPr>
        <w:t xml:space="preserve">Other methyltransferases such as PRMTs, which are SAM dependant enzymes have been shown to have an important role in </w:t>
      </w:r>
      <w:r w:rsidR="00613150" w:rsidRPr="00A330F6">
        <w:rPr>
          <w:rFonts w:ascii="Arial" w:hAnsi="Arial" w:cs="Arial"/>
          <w:i/>
          <w:iCs/>
          <w:sz w:val="22"/>
          <w:szCs w:val="22"/>
        </w:rPr>
        <w:t>Leishmania</w:t>
      </w:r>
      <w:r w:rsidR="00A330F6" w:rsidRPr="00A330F6">
        <w:rPr>
          <w:rFonts w:ascii="Arial" w:hAnsi="Arial" w:cs="Arial"/>
          <w:i/>
          <w:iCs/>
          <w:sz w:val="22"/>
          <w:szCs w:val="22"/>
        </w:rPr>
        <w:t xml:space="preserve"> major</w:t>
      </w:r>
      <w:r w:rsidR="00613150">
        <w:rPr>
          <w:rFonts w:ascii="Arial" w:hAnsi="Arial" w:cs="Arial"/>
          <w:sz w:val="22"/>
          <w:szCs w:val="22"/>
        </w:rPr>
        <w:t xml:space="preserve"> by regulating RNA-binding protein expression and its function</w:t>
      </w:r>
      <w:r w:rsidR="00845912">
        <w:rPr>
          <w:rFonts w:ascii="Arial" w:hAnsi="Arial" w:cs="Arial"/>
          <w:sz w:val="22"/>
          <w:szCs w:val="22"/>
        </w:rPr>
        <w:t xml:space="preserve">, </w:t>
      </w:r>
      <w:r w:rsidR="00613150">
        <w:rPr>
          <w:rFonts w:ascii="Arial" w:hAnsi="Arial" w:cs="Arial"/>
          <w:sz w:val="22"/>
          <w:szCs w:val="22"/>
        </w:rPr>
        <w:t>demonstrating their importance (Ferreira et al, 2014)</w:t>
      </w:r>
      <w:r w:rsidR="00A330F6">
        <w:rPr>
          <w:rFonts w:ascii="Arial" w:hAnsi="Arial" w:cs="Arial"/>
          <w:sz w:val="22"/>
          <w:szCs w:val="22"/>
        </w:rPr>
        <w:t>.</w:t>
      </w:r>
    </w:p>
    <w:p w14:paraId="6DBD43C8" w14:textId="77777777" w:rsidR="00613150" w:rsidRDefault="00613150" w:rsidP="00613150">
      <w:pPr>
        <w:rPr>
          <w:rFonts w:ascii="Arial" w:hAnsi="Arial" w:cs="Arial"/>
          <w:sz w:val="22"/>
          <w:szCs w:val="22"/>
        </w:rPr>
      </w:pPr>
    </w:p>
    <w:p w14:paraId="3AB591B1" w14:textId="77777777" w:rsidR="00613150" w:rsidRPr="009259BB" w:rsidRDefault="00613150" w:rsidP="009259BB">
      <w:pPr>
        <w:spacing w:line="360" w:lineRule="auto"/>
        <w:rPr>
          <w:rFonts w:ascii="Arial" w:hAnsi="Arial" w:cs="Arial"/>
          <w:color w:val="000000" w:themeColor="text1"/>
          <w:sz w:val="22"/>
          <w:szCs w:val="22"/>
          <w:shd w:val="clear" w:color="auto" w:fill="FFFFFF"/>
        </w:rPr>
      </w:pPr>
    </w:p>
    <w:p w14:paraId="541D05D1" w14:textId="1C5C102C" w:rsidR="001B7618" w:rsidRPr="009259BB" w:rsidRDefault="001B7618" w:rsidP="009259BB">
      <w:pPr>
        <w:spacing w:line="360" w:lineRule="auto"/>
        <w:rPr>
          <w:rFonts w:ascii="Arial" w:hAnsi="Arial" w:cs="Arial"/>
          <w:sz w:val="22"/>
          <w:szCs w:val="22"/>
        </w:rPr>
      </w:pPr>
      <w:r w:rsidRPr="009259BB">
        <w:rPr>
          <w:rFonts w:ascii="Arial" w:hAnsi="Arial" w:cs="Arial"/>
          <w:sz w:val="22"/>
          <w:szCs w:val="22"/>
        </w:rPr>
        <w:t xml:space="preserve">Along with SAM methyltransferases in </w:t>
      </w:r>
      <w:r w:rsidRPr="009259BB">
        <w:rPr>
          <w:rFonts w:ascii="Arial" w:hAnsi="Arial" w:cs="Arial"/>
          <w:i/>
          <w:iCs/>
          <w:sz w:val="22"/>
          <w:szCs w:val="22"/>
        </w:rPr>
        <w:t xml:space="preserve">Leishmania </w:t>
      </w:r>
      <w:r w:rsidR="00187A17" w:rsidRPr="009259BB">
        <w:rPr>
          <w:rFonts w:ascii="Arial" w:hAnsi="Arial" w:cs="Arial"/>
          <w:i/>
          <w:iCs/>
          <w:sz w:val="22"/>
          <w:szCs w:val="22"/>
        </w:rPr>
        <w:t>in</w:t>
      </w:r>
      <w:r w:rsidRPr="009259BB">
        <w:rPr>
          <w:rFonts w:ascii="Arial" w:hAnsi="Arial" w:cs="Arial"/>
          <w:i/>
          <w:iCs/>
          <w:sz w:val="22"/>
          <w:szCs w:val="22"/>
        </w:rPr>
        <w:t>fantum</w:t>
      </w:r>
      <w:r w:rsidRPr="009259BB">
        <w:rPr>
          <w:rFonts w:ascii="Arial" w:hAnsi="Arial" w:cs="Arial"/>
          <w:sz w:val="22"/>
          <w:szCs w:val="22"/>
        </w:rPr>
        <w:t xml:space="preserve"> there are other amino acids which are characteristic of this class of enzymes that have been identified as structurally conserved (Oyola et al, 2012).</w:t>
      </w:r>
    </w:p>
    <w:p w14:paraId="14F347FA" w14:textId="7E104200" w:rsidR="001B7618" w:rsidRPr="009259BB" w:rsidRDefault="001B7618" w:rsidP="00EB3FC2">
      <w:pPr>
        <w:tabs>
          <w:tab w:val="left" w:pos="1064"/>
        </w:tabs>
        <w:spacing w:line="360" w:lineRule="auto"/>
        <w:rPr>
          <w:rFonts w:ascii="Arial" w:hAnsi="Arial" w:cs="Arial"/>
          <w:color w:val="000000" w:themeColor="text1"/>
          <w:sz w:val="22"/>
          <w:szCs w:val="22"/>
          <w:shd w:val="clear" w:color="auto" w:fill="FFFFFF"/>
        </w:rPr>
      </w:pPr>
    </w:p>
    <w:p w14:paraId="43E723CB" w14:textId="1E121C5C" w:rsidR="00E9197A" w:rsidRDefault="00172844"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The majority of SAM-methyltransferase enzymes adopt the Rossman-like fold (Medvedev et al, 2019</w:t>
      </w:r>
      <w:r w:rsidR="00422C5E" w:rsidRPr="009259BB">
        <w:rPr>
          <w:rFonts w:ascii="Arial" w:hAnsi="Arial" w:cs="Arial"/>
          <w:color w:val="000000" w:themeColor="text1"/>
          <w:sz w:val="22"/>
          <w:szCs w:val="22"/>
        </w:rPr>
        <w:t>). A</w:t>
      </w:r>
      <w:r w:rsidR="00E9197A" w:rsidRPr="009259BB">
        <w:rPr>
          <w:rFonts w:ascii="Arial" w:hAnsi="Arial" w:cs="Arial"/>
          <w:color w:val="000000" w:themeColor="text1"/>
          <w:sz w:val="22"/>
          <w:szCs w:val="22"/>
        </w:rPr>
        <w:t xml:space="preserve"> structure of SAM is shown in figure 4.</w:t>
      </w:r>
    </w:p>
    <w:p w14:paraId="0EE47FEF" w14:textId="77777777" w:rsidR="00EB3FC2" w:rsidRPr="009259BB" w:rsidRDefault="00EB3FC2" w:rsidP="009259BB">
      <w:pPr>
        <w:spacing w:line="360" w:lineRule="auto"/>
        <w:rPr>
          <w:rFonts w:ascii="Arial" w:hAnsi="Arial" w:cs="Arial"/>
          <w:color w:val="000000" w:themeColor="text1"/>
          <w:sz w:val="22"/>
          <w:szCs w:val="22"/>
        </w:rPr>
      </w:pPr>
    </w:p>
    <w:p w14:paraId="792C9E6B" w14:textId="0242EDAC" w:rsidR="001B360B" w:rsidRPr="009259BB" w:rsidRDefault="00EB3FC2" w:rsidP="009259BB">
      <w:pPr>
        <w:spacing w:line="360" w:lineRule="auto"/>
        <w:rPr>
          <w:rFonts w:ascii="Arial" w:hAnsi="Arial" w:cs="Arial"/>
          <w:sz w:val="22"/>
          <w:szCs w:val="22"/>
        </w:rPr>
      </w:pPr>
      <w:ins w:id="5" w:author="Amber Minhas (Student)" w:date="2022-01-29T21:13:00Z">
        <w:r w:rsidRPr="009259BB">
          <w:rPr>
            <w:rFonts w:ascii="Arial" w:hAnsi="Arial" w:cs="Arial"/>
            <w:noProof/>
            <w:color w:val="000000" w:themeColor="text1"/>
            <w:sz w:val="22"/>
            <w:szCs w:val="22"/>
            <w:shd w:val="clear" w:color="auto" w:fill="FFFFFF"/>
          </w:rPr>
          <w:drawing>
            <wp:anchor distT="0" distB="0" distL="114300" distR="114300" simplePos="0" relativeHeight="251665408" behindDoc="0" locked="0" layoutInCell="1" allowOverlap="1" wp14:anchorId="57C45ECF" wp14:editId="772EB1E6">
              <wp:simplePos x="0" y="0"/>
              <wp:positionH relativeFrom="column">
                <wp:posOffset>1238885</wp:posOffset>
              </wp:positionH>
              <wp:positionV relativeFrom="paragraph">
                <wp:posOffset>112395</wp:posOffset>
              </wp:positionV>
              <wp:extent cx="3476625" cy="2069465"/>
              <wp:effectExtent l="0" t="0" r="3175" b="635"/>
              <wp:wrapNone/>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76625" cy="2069465"/>
                      </a:xfrm>
                      <a:prstGeom prst="rect">
                        <a:avLst/>
                      </a:prstGeom>
                    </pic:spPr>
                  </pic:pic>
                </a:graphicData>
              </a:graphic>
              <wp14:sizeRelH relativeFrom="page">
                <wp14:pctWidth>0</wp14:pctWidth>
              </wp14:sizeRelH>
              <wp14:sizeRelV relativeFrom="page">
                <wp14:pctHeight>0</wp14:pctHeight>
              </wp14:sizeRelV>
            </wp:anchor>
          </w:drawing>
        </w:r>
      </w:ins>
    </w:p>
    <w:p w14:paraId="764CCEA3" w14:textId="2217B336" w:rsidR="001B360B" w:rsidRPr="009259BB" w:rsidRDefault="001B360B" w:rsidP="009259BB">
      <w:pPr>
        <w:spacing w:line="360" w:lineRule="auto"/>
        <w:rPr>
          <w:rFonts w:ascii="Arial" w:hAnsi="Arial" w:cs="Arial"/>
          <w:color w:val="000000" w:themeColor="text1"/>
          <w:sz w:val="22"/>
          <w:szCs w:val="22"/>
        </w:rPr>
      </w:pPr>
    </w:p>
    <w:p w14:paraId="4DC8B74F" w14:textId="77D13D4D" w:rsidR="001B360B" w:rsidRPr="009259BB" w:rsidRDefault="001B360B" w:rsidP="009259BB">
      <w:pPr>
        <w:spacing w:line="360" w:lineRule="auto"/>
        <w:rPr>
          <w:rFonts w:ascii="Arial" w:hAnsi="Arial" w:cs="Arial"/>
          <w:color w:val="000000" w:themeColor="text1"/>
          <w:sz w:val="22"/>
          <w:szCs w:val="22"/>
        </w:rPr>
      </w:pPr>
    </w:p>
    <w:p w14:paraId="6756A587" w14:textId="4C8F740B" w:rsidR="001B360B" w:rsidRPr="009259BB" w:rsidRDefault="001B360B" w:rsidP="009259BB">
      <w:pPr>
        <w:spacing w:line="360" w:lineRule="auto"/>
        <w:rPr>
          <w:rFonts w:ascii="Arial" w:hAnsi="Arial" w:cs="Arial"/>
          <w:color w:val="000000" w:themeColor="text1"/>
          <w:sz w:val="22"/>
          <w:szCs w:val="22"/>
        </w:rPr>
      </w:pPr>
    </w:p>
    <w:p w14:paraId="18509AC1" w14:textId="36FDC105" w:rsidR="001B360B" w:rsidRPr="009259BB" w:rsidRDefault="001B360B" w:rsidP="009259BB">
      <w:pPr>
        <w:spacing w:line="360" w:lineRule="auto"/>
        <w:rPr>
          <w:rFonts w:ascii="Arial" w:hAnsi="Arial" w:cs="Arial"/>
          <w:color w:val="000000" w:themeColor="text1"/>
          <w:sz w:val="22"/>
          <w:szCs w:val="22"/>
        </w:rPr>
      </w:pPr>
    </w:p>
    <w:p w14:paraId="282D1BA2" w14:textId="4C9657F9" w:rsidR="001B360B" w:rsidRPr="009259BB" w:rsidRDefault="001B360B" w:rsidP="009259BB">
      <w:pPr>
        <w:spacing w:line="360" w:lineRule="auto"/>
        <w:rPr>
          <w:rFonts w:ascii="Arial" w:hAnsi="Arial" w:cs="Arial"/>
          <w:color w:val="000000" w:themeColor="text1"/>
          <w:sz w:val="22"/>
          <w:szCs w:val="22"/>
        </w:rPr>
      </w:pPr>
    </w:p>
    <w:p w14:paraId="74563228" w14:textId="129D3A15" w:rsidR="001B360B" w:rsidRPr="009259BB" w:rsidRDefault="001B360B" w:rsidP="009259BB">
      <w:pPr>
        <w:spacing w:line="360" w:lineRule="auto"/>
        <w:rPr>
          <w:rFonts w:ascii="Arial" w:hAnsi="Arial" w:cs="Arial"/>
          <w:color w:val="000000" w:themeColor="text1"/>
          <w:sz w:val="22"/>
          <w:szCs w:val="22"/>
        </w:rPr>
      </w:pPr>
    </w:p>
    <w:p w14:paraId="08B144C6" w14:textId="4A33C956" w:rsidR="001B360B" w:rsidRPr="009259BB" w:rsidRDefault="001B360B" w:rsidP="009259BB">
      <w:pPr>
        <w:spacing w:line="360" w:lineRule="auto"/>
        <w:rPr>
          <w:rFonts w:ascii="Arial" w:hAnsi="Arial" w:cs="Arial"/>
          <w:color w:val="000000" w:themeColor="text1"/>
          <w:sz w:val="22"/>
          <w:szCs w:val="22"/>
        </w:rPr>
      </w:pPr>
    </w:p>
    <w:p w14:paraId="11826338" w14:textId="250D14EB" w:rsidR="00172844" w:rsidRPr="009259BB" w:rsidRDefault="00172844" w:rsidP="009259BB">
      <w:pPr>
        <w:spacing w:line="360" w:lineRule="auto"/>
        <w:rPr>
          <w:rFonts w:ascii="Arial" w:hAnsi="Arial" w:cs="Arial"/>
          <w:sz w:val="22"/>
          <w:szCs w:val="22"/>
        </w:rPr>
      </w:pPr>
    </w:p>
    <w:p w14:paraId="4ADB7A1E" w14:textId="60E8B779" w:rsidR="00360481" w:rsidRPr="009259BB" w:rsidRDefault="00360481" w:rsidP="00EB3FC2">
      <w:pPr>
        <w:rPr>
          <w:rFonts w:ascii="Arial" w:hAnsi="Arial" w:cs="Arial"/>
          <w:sz w:val="22"/>
          <w:szCs w:val="22"/>
        </w:rPr>
      </w:pPr>
    </w:p>
    <w:p w14:paraId="05893770" w14:textId="170D4CBB" w:rsidR="00172844" w:rsidRPr="009259BB" w:rsidRDefault="00172844" w:rsidP="00EB3FC2">
      <w:pPr>
        <w:jc w:val="center"/>
        <w:rPr>
          <w:rFonts w:ascii="Arial" w:hAnsi="Arial" w:cs="Arial"/>
          <w:color w:val="000000" w:themeColor="text1"/>
          <w:sz w:val="22"/>
          <w:szCs w:val="22"/>
        </w:rPr>
      </w:pPr>
      <w:r w:rsidRPr="009259BB">
        <w:rPr>
          <w:rFonts w:ascii="Arial" w:hAnsi="Arial" w:cs="Arial"/>
          <w:color w:val="000000" w:themeColor="text1"/>
          <w:sz w:val="22"/>
          <w:szCs w:val="22"/>
        </w:rPr>
        <w:t>Figure 4: The chemical structure of methyl donor; SAM or AdoMet</w:t>
      </w:r>
      <w:r w:rsidR="009B2264">
        <w:rPr>
          <w:rFonts w:ascii="Arial" w:hAnsi="Arial" w:cs="Arial"/>
          <w:color w:val="000000" w:themeColor="text1"/>
          <w:sz w:val="22"/>
          <w:szCs w:val="22"/>
        </w:rPr>
        <w:t xml:space="preserve">. Reproduced from </w:t>
      </w:r>
      <w:r w:rsidRPr="009259BB">
        <w:rPr>
          <w:rFonts w:ascii="Arial" w:hAnsi="Arial" w:cs="Arial"/>
          <w:color w:val="000000" w:themeColor="text1"/>
          <w:sz w:val="22"/>
          <w:szCs w:val="22"/>
        </w:rPr>
        <w:t>(Martin &amp; McMillan,2002)</w:t>
      </w:r>
      <w:r w:rsidR="00745C87">
        <w:rPr>
          <w:rFonts w:ascii="Arial" w:hAnsi="Arial" w:cs="Arial"/>
          <w:color w:val="000000" w:themeColor="text1"/>
          <w:sz w:val="22"/>
          <w:szCs w:val="22"/>
        </w:rPr>
        <w:t>.</w:t>
      </w:r>
    </w:p>
    <w:p w14:paraId="0BE9B78E" w14:textId="39CF9958" w:rsidR="00172844" w:rsidRPr="009259BB" w:rsidRDefault="00172844" w:rsidP="009259BB">
      <w:pPr>
        <w:spacing w:line="360" w:lineRule="auto"/>
        <w:rPr>
          <w:rFonts w:ascii="Arial" w:hAnsi="Arial" w:cs="Arial"/>
          <w:sz w:val="22"/>
          <w:szCs w:val="22"/>
        </w:rPr>
      </w:pPr>
    </w:p>
    <w:p w14:paraId="6C3A87F4" w14:textId="1C7E8451" w:rsidR="00172844" w:rsidRPr="009259BB" w:rsidRDefault="00172844" w:rsidP="009259BB">
      <w:pPr>
        <w:spacing w:line="360" w:lineRule="auto"/>
        <w:rPr>
          <w:rFonts w:ascii="Arial" w:hAnsi="Arial" w:cs="Arial"/>
          <w:sz w:val="22"/>
          <w:szCs w:val="22"/>
        </w:rPr>
      </w:pPr>
    </w:p>
    <w:p w14:paraId="7003F91D" w14:textId="63732E7C" w:rsidR="00A6476C" w:rsidRPr="009259BB" w:rsidRDefault="00172844"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 xml:space="preserve">The mycolic acid cyclopropane synthetase [A0A504Y0L9] from </w:t>
      </w:r>
      <w:r w:rsidRPr="009259BB">
        <w:rPr>
          <w:rFonts w:ascii="Arial" w:hAnsi="Arial" w:cs="Arial"/>
          <w:i/>
          <w:iCs/>
          <w:color w:val="000000" w:themeColor="text1"/>
          <w:sz w:val="22"/>
          <w:szCs w:val="22"/>
        </w:rPr>
        <w:t xml:space="preserve">Leishmania </w:t>
      </w:r>
      <w:r w:rsidR="0033625B" w:rsidRPr="009259BB">
        <w:rPr>
          <w:rFonts w:ascii="Arial" w:hAnsi="Arial" w:cs="Arial"/>
          <w:i/>
          <w:iCs/>
          <w:color w:val="000000" w:themeColor="text1"/>
          <w:sz w:val="22"/>
          <w:szCs w:val="22"/>
        </w:rPr>
        <w:t>d</w:t>
      </w:r>
      <w:r w:rsidRPr="009259BB">
        <w:rPr>
          <w:rFonts w:ascii="Arial" w:hAnsi="Arial" w:cs="Arial"/>
          <w:i/>
          <w:iCs/>
          <w:color w:val="000000" w:themeColor="text1"/>
          <w:sz w:val="22"/>
          <w:szCs w:val="22"/>
        </w:rPr>
        <w:t>onovani</w:t>
      </w:r>
      <w:r w:rsidRPr="009259BB">
        <w:rPr>
          <w:rFonts w:ascii="Arial" w:hAnsi="Arial" w:cs="Arial"/>
          <w:color w:val="000000" w:themeColor="text1"/>
          <w:sz w:val="22"/>
          <w:szCs w:val="22"/>
        </w:rPr>
        <w:t xml:space="preserve"> </w:t>
      </w:r>
      <w:r w:rsidR="00A6476C" w:rsidRPr="009259BB">
        <w:rPr>
          <w:rFonts w:ascii="Arial" w:hAnsi="Arial" w:cs="Arial"/>
          <w:color w:val="000000" w:themeColor="text1"/>
          <w:sz w:val="22"/>
          <w:szCs w:val="22"/>
        </w:rPr>
        <w:t xml:space="preserve">is a SAM methyltransferase which </w:t>
      </w:r>
      <w:r w:rsidRPr="009259BB">
        <w:rPr>
          <w:rFonts w:ascii="Arial" w:hAnsi="Arial" w:cs="Arial"/>
          <w:color w:val="000000" w:themeColor="text1"/>
          <w:sz w:val="22"/>
          <w:szCs w:val="22"/>
        </w:rPr>
        <w:t>has 90% amino acid identity with Cfa</w:t>
      </w:r>
      <w:r w:rsidR="00A6476C" w:rsidRPr="009259BB">
        <w:rPr>
          <w:rFonts w:ascii="Arial" w:hAnsi="Arial" w:cs="Arial"/>
          <w:color w:val="000000" w:themeColor="text1"/>
          <w:sz w:val="22"/>
          <w:szCs w:val="22"/>
        </w:rPr>
        <w:t>S</w:t>
      </w:r>
      <w:r w:rsidRPr="009259BB">
        <w:rPr>
          <w:rFonts w:ascii="Arial" w:hAnsi="Arial" w:cs="Arial"/>
          <w:color w:val="000000" w:themeColor="text1"/>
          <w:sz w:val="22"/>
          <w:szCs w:val="22"/>
        </w:rPr>
        <w:t xml:space="preserve">. </w:t>
      </w:r>
    </w:p>
    <w:p w14:paraId="5BB13B72" w14:textId="6A08A229" w:rsidR="00876B16" w:rsidRPr="009259BB" w:rsidRDefault="00172844"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rPr>
        <w:lastRenderedPageBreak/>
        <w:t>Mycolic acids are long chain branched fatty acids that are found covalently attached to the cell wall and have been shown to be required for the virulence and persistence of mycobacterium tuberculosis and have the potential to be a drug target (Glickman et al,</w:t>
      </w:r>
      <w:r w:rsidR="00AD2898">
        <w:rPr>
          <w:rFonts w:ascii="Arial" w:hAnsi="Arial" w:cs="Arial"/>
          <w:color w:val="000000" w:themeColor="text1"/>
          <w:sz w:val="22"/>
          <w:szCs w:val="22"/>
        </w:rPr>
        <w:t xml:space="preserve"> </w:t>
      </w:r>
      <w:r w:rsidRPr="009259BB">
        <w:rPr>
          <w:rFonts w:ascii="Arial" w:hAnsi="Arial" w:cs="Arial"/>
          <w:color w:val="000000" w:themeColor="text1"/>
          <w:sz w:val="22"/>
          <w:szCs w:val="22"/>
        </w:rPr>
        <w:t xml:space="preserve">2000). There are three </w:t>
      </w:r>
      <w:r w:rsidRPr="009259BB">
        <w:rPr>
          <w:rFonts w:ascii="Arial" w:hAnsi="Arial" w:cs="Arial"/>
          <w:color w:val="000000" w:themeColor="text1"/>
          <w:sz w:val="22"/>
          <w:szCs w:val="22"/>
          <w:shd w:val="clear" w:color="auto" w:fill="FFFFFF"/>
        </w:rPr>
        <w:t>mycolic acid cyclopropane synthetases known which are PcaA, CmaA1, and CmaA2 and these are responsible for specific modifications of mycolic acid. G</w:t>
      </w:r>
      <w:r w:rsidRPr="009259BB">
        <w:rPr>
          <w:rFonts w:ascii="Arial" w:hAnsi="Arial" w:cs="Arial"/>
          <w:color w:val="000000" w:themeColor="text1"/>
          <w:sz w:val="22"/>
          <w:szCs w:val="22"/>
        </w:rPr>
        <w:t>enes encoding CmaS have revealed up to 75% identity with other SAM-methyltransferases (</w:t>
      </w:r>
      <w:r w:rsidRPr="009259BB">
        <w:rPr>
          <w:rFonts w:ascii="Arial" w:hAnsi="Arial" w:cs="Arial"/>
          <w:color w:val="000000" w:themeColor="text1"/>
          <w:sz w:val="22"/>
          <w:szCs w:val="22"/>
          <w:shd w:val="clear" w:color="auto" w:fill="FFFFFF"/>
        </w:rPr>
        <w:t>Huang et al,</w:t>
      </w:r>
      <w:r w:rsidR="00AD2898">
        <w:rPr>
          <w:rFonts w:ascii="Arial" w:hAnsi="Arial" w:cs="Arial"/>
          <w:color w:val="000000" w:themeColor="text1"/>
          <w:sz w:val="22"/>
          <w:szCs w:val="22"/>
          <w:shd w:val="clear" w:color="auto" w:fill="FFFFFF"/>
        </w:rPr>
        <w:t xml:space="preserve"> </w:t>
      </w:r>
      <w:r w:rsidRPr="009259BB">
        <w:rPr>
          <w:rFonts w:ascii="Arial" w:hAnsi="Arial" w:cs="Arial"/>
          <w:color w:val="000000" w:themeColor="text1"/>
          <w:sz w:val="22"/>
          <w:szCs w:val="22"/>
          <w:shd w:val="clear" w:color="auto" w:fill="FFFFFF"/>
        </w:rPr>
        <w:t>2002)</w:t>
      </w:r>
      <w:r w:rsidRPr="009259BB">
        <w:rPr>
          <w:rFonts w:ascii="Arial" w:hAnsi="Arial" w:cs="Arial"/>
          <w:color w:val="000000" w:themeColor="text1"/>
          <w:sz w:val="22"/>
          <w:szCs w:val="22"/>
        </w:rPr>
        <w:t xml:space="preserve">. </w:t>
      </w:r>
      <w:r w:rsidR="00C05594" w:rsidRPr="009259BB">
        <w:rPr>
          <w:rFonts w:ascii="Arial" w:hAnsi="Arial" w:cs="Arial"/>
          <w:color w:val="000000" w:themeColor="text1"/>
          <w:sz w:val="22"/>
          <w:szCs w:val="22"/>
        </w:rPr>
        <w:t xml:space="preserve">Since CmaS has </w:t>
      </w:r>
      <w:r w:rsidR="00876B16" w:rsidRPr="009259BB">
        <w:rPr>
          <w:rFonts w:ascii="Arial" w:hAnsi="Arial" w:cs="Arial"/>
          <w:color w:val="000000" w:themeColor="text1"/>
          <w:sz w:val="22"/>
          <w:szCs w:val="22"/>
        </w:rPr>
        <w:t>similar</w:t>
      </w:r>
      <w:r w:rsidR="00C05594" w:rsidRPr="009259BB">
        <w:rPr>
          <w:rFonts w:ascii="Arial" w:hAnsi="Arial" w:cs="Arial"/>
          <w:color w:val="000000" w:themeColor="text1"/>
          <w:sz w:val="22"/>
          <w:szCs w:val="22"/>
        </w:rPr>
        <w:t xml:space="preserve"> action on mycolic acids as CfaS </w:t>
      </w:r>
      <w:r w:rsidR="00876B16" w:rsidRPr="009259BB">
        <w:rPr>
          <w:rFonts w:ascii="Arial" w:hAnsi="Arial" w:cs="Arial"/>
          <w:color w:val="000000" w:themeColor="text1"/>
          <w:sz w:val="22"/>
          <w:szCs w:val="22"/>
        </w:rPr>
        <w:t xml:space="preserve">has on fatty acids, they may have converged on a similar function, this </w:t>
      </w:r>
      <w:r w:rsidR="00D0430F" w:rsidRPr="009259BB">
        <w:rPr>
          <w:rFonts w:ascii="Arial" w:hAnsi="Arial" w:cs="Arial"/>
          <w:color w:val="000000" w:themeColor="text1"/>
          <w:sz w:val="22"/>
          <w:szCs w:val="22"/>
        </w:rPr>
        <w:t xml:space="preserve">hypothesis </w:t>
      </w:r>
      <w:r w:rsidR="00876B16" w:rsidRPr="009259BB">
        <w:rPr>
          <w:rFonts w:ascii="Arial" w:hAnsi="Arial" w:cs="Arial"/>
          <w:color w:val="000000" w:themeColor="text1"/>
          <w:sz w:val="22"/>
          <w:szCs w:val="22"/>
        </w:rPr>
        <w:t xml:space="preserve">was investigated further on. </w:t>
      </w:r>
    </w:p>
    <w:p w14:paraId="5C78182B" w14:textId="77777777" w:rsidR="00876B16" w:rsidRPr="009259BB" w:rsidRDefault="00876B16" w:rsidP="009259BB">
      <w:pPr>
        <w:spacing w:line="360" w:lineRule="auto"/>
        <w:rPr>
          <w:rFonts w:ascii="Arial" w:hAnsi="Arial" w:cs="Arial"/>
          <w:color w:val="000000" w:themeColor="text1"/>
          <w:sz w:val="22"/>
          <w:szCs w:val="22"/>
        </w:rPr>
      </w:pPr>
    </w:p>
    <w:p w14:paraId="3B5A4ED0" w14:textId="55455DF3" w:rsidR="00D350EF" w:rsidRPr="009259BB" w:rsidRDefault="0029087F" w:rsidP="009259BB">
      <w:pPr>
        <w:spacing w:line="360" w:lineRule="auto"/>
        <w:rPr>
          <w:rFonts w:ascii="Arial" w:hAnsi="Arial" w:cs="Arial"/>
          <w:sz w:val="22"/>
          <w:szCs w:val="22"/>
        </w:rPr>
      </w:pPr>
      <w:r w:rsidRPr="009259BB">
        <w:rPr>
          <w:rFonts w:ascii="Arial" w:hAnsi="Arial" w:cs="Arial"/>
          <w:sz w:val="22"/>
          <w:szCs w:val="22"/>
        </w:rPr>
        <w:t xml:space="preserve">As well as </w:t>
      </w:r>
      <w:r w:rsidR="001078C7" w:rsidRPr="009259BB">
        <w:rPr>
          <w:rFonts w:ascii="Arial" w:hAnsi="Arial" w:cs="Arial"/>
          <w:sz w:val="22"/>
          <w:szCs w:val="22"/>
        </w:rPr>
        <w:t xml:space="preserve">the sequence being 90% similar, </w:t>
      </w:r>
      <w:r w:rsidR="00D350EF" w:rsidRPr="009259BB">
        <w:rPr>
          <w:rFonts w:ascii="Arial" w:hAnsi="Arial" w:cs="Arial"/>
          <w:sz w:val="22"/>
          <w:szCs w:val="22"/>
        </w:rPr>
        <w:t>CmaS protein has also bee</w:t>
      </w:r>
      <w:r w:rsidR="00231149" w:rsidRPr="009259BB">
        <w:rPr>
          <w:rFonts w:ascii="Arial" w:hAnsi="Arial" w:cs="Arial"/>
          <w:sz w:val="22"/>
          <w:szCs w:val="22"/>
        </w:rPr>
        <w:t xml:space="preserve">n </w:t>
      </w:r>
      <w:r w:rsidR="00D350EF" w:rsidRPr="009259BB">
        <w:rPr>
          <w:rFonts w:ascii="Arial" w:hAnsi="Arial" w:cs="Arial"/>
          <w:sz w:val="22"/>
          <w:szCs w:val="22"/>
        </w:rPr>
        <w:t xml:space="preserve">identified </w:t>
      </w:r>
      <w:r w:rsidR="00872C6A" w:rsidRPr="009259BB">
        <w:rPr>
          <w:rFonts w:ascii="Arial" w:hAnsi="Arial" w:cs="Arial"/>
          <w:sz w:val="22"/>
          <w:szCs w:val="22"/>
        </w:rPr>
        <w:t>to share a</w:t>
      </w:r>
      <w:r w:rsidR="00D350EF" w:rsidRPr="009259BB">
        <w:rPr>
          <w:rFonts w:ascii="Arial" w:hAnsi="Arial" w:cs="Arial"/>
          <w:sz w:val="22"/>
          <w:szCs w:val="22"/>
        </w:rPr>
        <w:t xml:space="preserve"> domain with</w:t>
      </w:r>
      <w:r w:rsidR="00872C6A" w:rsidRPr="009259BB">
        <w:rPr>
          <w:rFonts w:ascii="Arial" w:hAnsi="Arial" w:cs="Arial"/>
          <w:sz w:val="22"/>
          <w:szCs w:val="22"/>
        </w:rPr>
        <w:t xml:space="preserve"> Cf</w:t>
      </w:r>
      <w:r w:rsidR="00D350EF" w:rsidRPr="009259BB">
        <w:rPr>
          <w:rFonts w:ascii="Arial" w:hAnsi="Arial" w:cs="Arial"/>
          <w:sz w:val="22"/>
          <w:szCs w:val="22"/>
        </w:rPr>
        <w:t xml:space="preserve">aS. A functional domain is a region within the protein polypeptide chain that is responsible for a specific role and contributes to the function of the protein. </w:t>
      </w:r>
    </w:p>
    <w:p w14:paraId="72488617" w14:textId="33D2D7B2" w:rsidR="00D877CC" w:rsidRPr="009259BB" w:rsidRDefault="00D350EF" w:rsidP="009259BB">
      <w:pPr>
        <w:spacing w:line="360" w:lineRule="auto"/>
        <w:rPr>
          <w:rFonts w:ascii="Arial" w:hAnsi="Arial" w:cs="Arial"/>
          <w:color w:val="000000" w:themeColor="text1"/>
          <w:sz w:val="22"/>
          <w:szCs w:val="22"/>
          <w:shd w:val="clear" w:color="auto" w:fill="FFFFFF"/>
        </w:rPr>
      </w:pPr>
      <w:r w:rsidRPr="009259BB">
        <w:rPr>
          <w:rFonts w:ascii="Arial" w:hAnsi="Arial" w:cs="Arial"/>
          <w:sz w:val="22"/>
          <w:szCs w:val="22"/>
        </w:rPr>
        <w:t xml:space="preserve">Besides CmaS, many other methyltransferases were found </w:t>
      </w:r>
      <w:r w:rsidR="00C05594" w:rsidRPr="009259BB">
        <w:rPr>
          <w:rFonts w:ascii="Arial" w:hAnsi="Arial" w:cs="Arial"/>
          <w:sz w:val="22"/>
          <w:szCs w:val="22"/>
        </w:rPr>
        <w:t>to share</w:t>
      </w:r>
      <w:r w:rsidRPr="009259BB">
        <w:rPr>
          <w:rFonts w:ascii="Arial" w:hAnsi="Arial" w:cs="Arial"/>
          <w:sz w:val="22"/>
          <w:szCs w:val="22"/>
        </w:rPr>
        <w:t xml:space="preserve"> domains within CfaS including </w:t>
      </w:r>
      <w:r w:rsidRPr="009259BB">
        <w:rPr>
          <w:rFonts w:ascii="Arial" w:hAnsi="Arial" w:cs="Arial"/>
          <w:color w:val="0A0A0A"/>
          <w:sz w:val="22"/>
          <w:szCs w:val="22"/>
        </w:rPr>
        <w:t>ubiE/COQ5 methyltransferase, involved in electron transport (Kurosu et Begari,</w:t>
      </w:r>
      <w:r w:rsidR="00AD2898">
        <w:rPr>
          <w:rFonts w:ascii="Arial" w:hAnsi="Arial" w:cs="Arial"/>
          <w:color w:val="0A0A0A"/>
          <w:sz w:val="22"/>
          <w:szCs w:val="22"/>
        </w:rPr>
        <w:t xml:space="preserve"> </w:t>
      </w:r>
      <w:r w:rsidRPr="009259BB">
        <w:rPr>
          <w:rFonts w:ascii="Arial" w:hAnsi="Arial" w:cs="Arial"/>
          <w:color w:val="0A0A0A"/>
          <w:sz w:val="22"/>
          <w:szCs w:val="22"/>
        </w:rPr>
        <w:t xml:space="preserve">2010) and </w:t>
      </w:r>
      <w:r w:rsidRPr="009259BB">
        <w:rPr>
          <w:rFonts w:ascii="Arial" w:hAnsi="Arial" w:cs="Arial"/>
          <w:sz w:val="22"/>
          <w:szCs w:val="22"/>
        </w:rPr>
        <w:t>Arginine N-methyltransferase which belongs to the SAM methyltransferase family (</w:t>
      </w:r>
      <w:r w:rsidRPr="009259BB">
        <w:rPr>
          <w:rFonts w:ascii="Arial" w:hAnsi="Arial" w:cs="Arial"/>
          <w:color w:val="000000" w:themeColor="text1"/>
          <w:sz w:val="22"/>
          <w:szCs w:val="22"/>
        </w:rPr>
        <w:t>Gary et al,</w:t>
      </w:r>
      <w:r w:rsidR="00AD2898">
        <w:rPr>
          <w:rFonts w:ascii="Arial" w:hAnsi="Arial" w:cs="Arial"/>
          <w:color w:val="000000" w:themeColor="text1"/>
          <w:sz w:val="22"/>
          <w:szCs w:val="22"/>
        </w:rPr>
        <w:t xml:space="preserve"> </w:t>
      </w:r>
      <w:r w:rsidRPr="009259BB">
        <w:rPr>
          <w:rFonts w:ascii="Arial" w:hAnsi="Arial" w:cs="Arial"/>
          <w:color w:val="000000" w:themeColor="text1"/>
          <w:sz w:val="22"/>
          <w:szCs w:val="22"/>
        </w:rPr>
        <w:t>1998).</w:t>
      </w:r>
    </w:p>
    <w:p w14:paraId="128E5E8D" w14:textId="634D0415" w:rsidR="00D350EF" w:rsidRPr="009259BB" w:rsidRDefault="00D350EF" w:rsidP="009259BB">
      <w:pPr>
        <w:spacing w:line="360" w:lineRule="auto"/>
        <w:rPr>
          <w:rFonts w:ascii="Arial" w:hAnsi="Arial" w:cs="Arial"/>
          <w:color w:val="000000" w:themeColor="text1"/>
          <w:sz w:val="22"/>
          <w:szCs w:val="22"/>
        </w:rPr>
      </w:pPr>
    </w:p>
    <w:p w14:paraId="3298C3A6" w14:textId="44C1168D" w:rsidR="00D350EF" w:rsidRPr="009259BB" w:rsidRDefault="00D476E4"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 xml:space="preserve">CmaS and other domains of CfaS were </w:t>
      </w:r>
      <w:r w:rsidR="00CE6803" w:rsidRPr="009259BB">
        <w:rPr>
          <w:rFonts w:ascii="Arial" w:hAnsi="Arial" w:cs="Arial"/>
          <w:color w:val="000000" w:themeColor="text1"/>
          <w:sz w:val="22"/>
          <w:szCs w:val="22"/>
          <w:shd w:val="clear" w:color="auto" w:fill="FFFFFF"/>
        </w:rPr>
        <w:t xml:space="preserve">further </w:t>
      </w:r>
      <w:r w:rsidRPr="009259BB">
        <w:rPr>
          <w:rFonts w:ascii="Arial" w:hAnsi="Arial" w:cs="Arial"/>
          <w:color w:val="000000" w:themeColor="text1"/>
          <w:sz w:val="22"/>
          <w:szCs w:val="22"/>
          <w:shd w:val="clear" w:color="auto" w:fill="FFFFFF"/>
        </w:rPr>
        <w:t xml:space="preserve">investigated in this project. </w:t>
      </w:r>
    </w:p>
    <w:p w14:paraId="10F7825B" w14:textId="77777777" w:rsidR="00D350EF" w:rsidRPr="009259BB" w:rsidRDefault="00D350EF" w:rsidP="009259BB">
      <w:pPr>
        <w:spacing w:line="360" w:lineRule="auto"/>
        <w:rPr>
          <w:rFonts w:ascii="Arial" w:hAnsi="Arial" w:cs="Arial"/>
          <w:strike/>
          <w:color w:val="000000" w:themeColor="text1"/>
          <w:sz w:val="22"/>
          <w:szCs w:val="22"/>
        </w:rPr>
      </w:pPr>
    </w:p>
    <w:p w14:paraId="51AA36C2" w14:textId="66D212FF" w:rsidR="00172844" w:rsidRPr="009259BB" w:rsidRDefault="00172844"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 xml:space="preserve"> </w:t>
      </w:r>
    </w:p>
    <w:p w14:paraId="0A03A119" w14:textId="77777777" w:rsidR="00172844" w:rsidRPr="009259BB" w:rsidRDefault="00172844" w:rsidP="009259BB">
      <w:pPr>
        <w:spacing w:line="360" w:lineRule="auto"/>
        <w:rPr>
          <w:rFonts w:ascii="Arial" w:hAnsi="Arial" w:cs="Arial"/>
          <w:sz w:val="22"/>
          <w:szCs w:val="22"/>
        </w:rPr>
      </w:pPr>
    </w:p>
    <w:p w14:paraId="3F6D9CFA" w14:textId="0FE92ABB" w:rsidR="00F6727F" w:rsidRPr="009259BB" w:rsidRDefault="00F6727F" w:rsidP="009259BB">
      <w:pPr>
        <w:spacing w:line="360" w:lineRule="auto"/>
        <w:rPr>
          <w:rFonts w:ascii="Arial" w:hAnsi="Arial" w:cs="Arial"/>
          <w:sz w:val="22"/>
          <w:szCs w:val="22"/>
        </w:rPr>
      </w:pPr>
    </w:p>
    <w:p w14:paraId="1B355119" w14:textId="6774F0A4" w:rsidR="00385033" w:rsidRDefault="00385033" w:rsidP="009259BB">
      <w:pPr>
        <w:spacing w:line="360" w:lineRule="auto"/>
        <w:rPr>
          <w:rFonts w:ascii="Arial" w:hAnsi="Arial" w:cs="Arial"/>
          <w:sz w:val="22"/>
          <w:szCs w:val="22"/>
        </w:rPr>
      </w:pPr>
    </w:p>
    <w:p w14:paraId="0C40A523" w14:textId="270BF639" w:rsidR="00385033" w:rsidRDefault="00385033" w:rsidP="009259BB">
      <w:pPr>
        <w:spacing w:line="360" w:lineRule="auto"/>
        <w:rPr>
          <w:rFonts w:ascii="Arial" w:hAnsi="Arial" w:cs="Arial"/>
          <w:sz w:val="22"/>
          <w:szCs w:val="22"/>
        </w:rPr>
      </w:pPr>
    </w:p>
    <w:p w14:paraId="10F1BFA1" w14:textId="25512B94" w:rsidR="00385033" w:rsidRDefault="00385033" w:rsidP="009259BB">
      <w:pPr>
        <w:spacing w:line="360" w:lineRule="auto"/>
        <w:rPr>
          <w:rFonts w:ascii="Arial" w:hAnsi="Arial" w:cs="Arial"/>
          <w:sz w:val="22"/>
          <w:szCs w:val="22"/>
        </w:rPr>
      </w:pPr>
    </w:p>
    <w:p w14:paraId="36018710" w14:textId="73A7306C" w:rsidR="00385033" w:rsidRDefault="00385033" w:rsidP="009259BB">
      <w:pPr>
        <w:spacing w:line="360" w:lineRule="auto"/>
        <w:rPr>
          <w:rFonts w:ascii="Arial" w:hAnsi="Arial" w:cs="Arial"/>
          <w:sz w:val="22"/>
          <w:szCs w:val="22"/>
        </w:rPr>
      </w:pPr>
    </w:p>
    <w:p w14:paraId="51AB0FD7" w14:textId="1B6DDEC3" w:rsidR="00F6727F" w:rsidRPr="00385033" w:rsidRDefault="00385033" w:rsidP="00385033">
      <w:pPr>
        <w:pStyle w:val="Heading1"/>
        <w:rPr>
          <w:rFonts w:ascii="Arial" w:hAnsi="Arial" w:cs="Arial"/>
          <w:color w:val="auto"/>
          <w:sz w:val="24"/>
          <w:szCs w:val="24"/>
        </w:rPr>
      </w:pPr>
      <w:r>
        <w:br w:type="page"/>
      </w:r>
      <w:bookmarkStart w:id="6" w:name="_Toc97517885"/>
      <w:r w:rsidR="00876B16" w:rsidRPr="00385033">
        <w:rPr>
          <w:rFonts w:ascii="Arial" w:hAnsi="Arial" w:cs="Arial"/>
          <w:color w:val="000000" w:themeColor="text1"/>
          <w:sz w:val="24"/>
          <w:szCs w:val="24"/>
        </w:rPr>
        <w:lastRenderedPageBreak/>
        <w:t>Methodology</w:t>
      </w:r>
      <w:bookmarkEnd w:id="6"/>
    </w:p>
    <w:p w14:paraId="7D819CB2" w14:textId="77777777" w:rsidR="00385033" w:rsidRDefault="00385033" w:rsidP="009259BB">
      <w:pPr>
        <w:spacing w:line="360" w:lineRule="auto"/>
        <w:rPr>
          <w:rFonts w:ascii="Arial" w:hAnsi="Arial" w:cs="Arial"/>
          <w:sz w:val="22"/>
          <w:szCs w:val="22"/>
        </w:rPr>
      </w:pPr>
    </w:p>
    <w:p w14:paraId="09A38994" w14:textId="6107A63F" w:rsidR="00335D07" w:rsidRPr="009259BB" w:rsidRDefault="00A577E1" w:rsidP="009259BB">
      <w:pPr>
        <w:spacing w:line="360" w:lineRule="auto"/>
        <w:rPr>
          <w:rFonts w:ascii="Arial" w:hAnsi="Arial" w:cs="Arial"/>
          <w:sz w:val="22"/>
          <w:szCs w:val="22"/>
        </w:rPr>
      </w:pPr>
      <w:r w:rsidRPr="009259BB">
        <w:rPr>
          <w:rFonts w:ascii="Arial" w:hAnsi="Arial" w:cs="Arial"/>
          <w:noProof/>
          <w:sz w:val="22"/>
          <w:szCs w:val="22"/>
        </w:rPr>
        <w:drawing>
          <wp:anchor distT="0" distB="0" distL="114300" distR="114300" simplePos="0" relativeHeight="251774976" behindDoc="0" locked="0" layoutInCell="1" allowOverlap="1" wp14:anchorId="057C0307" wp14:editId="235524E7">
            <wp:simplePos x="0" y="0"/>
            <wp:positionH relativeFrom="column">
              <wp:posOffset>-284239</wp:posOffset>
            </wp:positionH>
            <wp:positionV relativeFrom="paragraph">
              <wp:posOffset>150495</wp:posOffset>
            </wp:positionV>
            <wp:extent cx="6412521" cy="4719145"/>
            <wp:effectExtent l="0" t="0" r="1270" b="5715"/>
            <wp:wrapNone/>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2938" t="53066" r="10770" b="1587"/>
                    <a:stretch/>
                  </pic:blipFill>
                  <pic:spPr bwMode="auto">
                    <a:xfrm>
                      <a:off x="0" y="0"/>
                      <a:ext cx="6412521" cy="471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6576AB" w14:textId="1BF7B4C6" w:rsidR="00335D07" w:rsidRPr="009259BB" w:rsidRDefault="00335D07" w:rsidP="009259BB">
      <w:pPr>
        <w:spacing w:line="360" w:lineRule="auto"/>
        <w:rPr>
          <w:rFonts w:ascii="Arial" w:hAnsi="Arial" w:cs="Arial"/>
          <w:sz w:val="22"/>
          <w:szCs w:val="22"/>
        </w:rPr>
      </w:pPr>
    </w:p>
    <w:p w14:paraId="469D3C65" w14:textId="6FD286D4" w:rsidR="00F6727F" w:rsidRPr="009259BB" w:rsidRDefault="00F6727F" w:rsidP="009259BB">
      <w:pPr>
        <w:spacing w:line="360" w:lineRule="auto"/>
        <w:rPr>
          <w:rFonts w:ascii="Arial" w:hAnsi="Arial" w:cs="Arial"/>
          <w:sz w:val="22"/>
          <w:szCs w:val="22"/>
        </w:rPr>
      </w:pPr>
    </w:p>
    <w:p w14:paraId="66A1D902" w14:textId="7E942917" w:rsidR="00F6727F" w:rsidRPr="009259BB" w:rsidRDefault="00F6727F" w:rsidP="009259BB">
      <w:pPr>
        <w:spacing w:line="360" w:lineRule="auto"/>
        <w:rPr>
          <w:rFonts w:ascii="Arial" w:hAnsi="Arial" w:cs="Arial"/>
          <w:sz w:val="22"/>
          <w:szCs w:val="22"/>
        </w:rPr>
      </w:pPr>
    </w:p>
    <w:p w14:paraId="5D626980" w14:textId="530716CA" w:rsidR="00F6727F" w:rsidRPr="009259BB" w:rsidRDefault="00F6727F" w:rsidP="009259BB">
      <w:pPr>
        <w:spacing w:line="360" w:lineRule="auto"/>
        <w:rPr>
          <w:rFonts w:ascii="Arial" w:hAnsi="Arial" w:cs="Arial"/>
          <w:sz w:val="22"/>
          <w:szCs w:val="22"/>
        </w:rPr>
      </w:pPr>
    </w:p>
    <w:p w14:paraId="08A7A96B" w14:textId="3D04FA1C" w:rsidR="00F6727F" w:rsidRPr="009259BB" w:rsidRDefault="00F6727F" w:rsidP="009259BB">
      <w:pPr>
        <w:spacing w:line="360" w:lineRule="auto"/>
        <w:rPr>
          <w:rFonts w:ascii="Arial" w:hAnsi="Arial" w:cs="Arial"/>
          <w:sz w:val="22"/>
          <w:szCs w:val="22"/>
        </w:rPr>
      </w:pPr>
    </w:p>
    <w:p w14:paraId="62A76754" w14:textId="2F448732" w:rsidR="00F6727F" w:rsidRPr="009259BB" w:rsidRDefault="00F6727F" w:rsidP="009259BB">
      <w:pPr>
        <w:spacing w:line="360" w:lineRule="auto"/>
        <w:rPr>
          <w:rFonts w:ascii="Arial" w:hAnsi="Arial" w:cs="Arial"/>
          <w:sz w:val="22"/>
          <w:szCs w:val="22"/>
        </w:rPr>
      </w:pPr>
    </w:p>
    <w:p w14:paraId="24BFC6B1" w14:textId="7148B82A" w:rsidR="00F6727F" w:rsidRPr="009259BB" w:rsidRDefault="00F6727F" w:rsidP="009259BB">
      <w:pPr>
        <w:spacing w:line="360" w:lineRule="auto"/>
        <w:rPr>
          <w:rFonts w:ascii="Arial" w:hAnsi="Arial" w:cs="Arial"/>
          <w:sz w:val="22"/>
          <w:szCs w:val="22"/>
        </w:rPr>
      </w:pPr>
    </w:p>
    <w:p w14:paraId="76447C15" w14:textId="01755DE6" w:rsidR="00F6727F" w:rsidRPr="009259BB" w:rsidRDefault="00F6727F" w:rsidP="009259BB">
      <w:pPr>
        <w:spacing w:line="360" w:lineRule="auto"/>
        <w:rPr>
          <w:rFonts w:ascii="Arial" w:hAnsi="Arial" w:cs="Arial"/>
          <w:sz w:val="22"/>
          <w:szCs w:val="22"/>
        </w:rPr>
      </w:pPr>
    </w:p>
    <w:p w14:paraId="40DA382A" w14:textId="2E2A2656" w:rsidR="00F6727F" w:rsidRPr="009259BB" w:rsidRDefault="00F6727F" w:rsidP="009259BB">
      <w:pPr>
        <w:spacing w:line="360" w:lineRule="auto"/>
        <w:rPr>
          <w:rFonts w:ascii="Arial" w:hAnsi="Arial" w:cs="Arial"/>
          <w:sz w:val="22"/>
          <w:szCs w:val="22"/>
        </w:rPr>
      </w:pPr>
    </w:p>
    <w:p w14:paraId="198F7E78" w14:textId="43ED6F8D" w:rsidR="00F6727F" w:rsidRPr="009259BB" w:rsidRDefault="00F6727F" w:rsidP="009259BB">
      <w:pPr>
        <w:spacing w:line="360" w:lineRule="auto"/>
        <w:rPr>
          <w:rFonts w:ascii="Arial" w:hAnsi="Arial" w:cs="Arial"/>
          <w:sz w:val="22"/>
          <w:szCs w:val="22"/>
        </w:rPr>
      </w:pPr>
    </w:p>
    <w:p w14:paraId="08B94FE0" w14:textId="6A6C3B31" w:rsidR="00F6727F" w:rsidRPr="009259BB" w:rsidRDefault="00F6727F" w:rsidP="009259BB">
      <w:pPr>
        <w:spacing w:line="360" w:lineRule="auto"/>
        <w:rPr>
          <w:rFonts w:ascii="Arial" w:hAnsi="Arial" w:cs="Arial"/>
          <w:sz w:val="22"/>
          <w:szCs w:val="22"/>
        </w:rPr>
      </w:pPr>
    </w:p>
    <w:p w14:paraId="746A4668" w14:textId="2C1BF047" w:rsidR="00F6727F" w:rsidRPr="009259BB" w:rsidRDefault="00F6727F" w:rsidP="009259BB">
      <w:pPr>
        <w:spacing w:line="360" w:lineRule="auto"/>
        <w:rPr>
          <w:rFonts w:ascii="Arial" w:hAnsi="Arial" w:cs="Arial"/>
          <w:sz w:val="22"/>
          <w:szCs w:val="22"/>
        </w:rPr>
      </w:pPr>
    </w:p>
    <w:p w14:paraId="46DDAE3B" w14:textId="6A8100F1" w:rsidR="00F6727F" w:rsidRPr="009259BB" w:rsidRDefault="00F6727F" w:rsidP="009259BB">
      <w:pPr>
        <w:spacing w:line="360" w:lineRule="auto"/>
        <w:rPr>
          <w:rFonts w:ascii="Arial" w:hAnsi="Arial" w:cs="Arial"/>
          <w:sz w:val="22"/>
          <w:szCs w:val="22"/>
        </w:rPr>
      </w:pPr>
    </w:p>
    <w:p w14:paraId="5A5C9E4D" w14:textId="6735A320" w:rsidR="00F6727F" w:rsidRPr="009259BB" w:rsidRDefault="00F6727F" w:rsidP="009259BB">
      <w:pPr>
        <w:spacing w:line="360" w:lineRule="auto"/>
        <w:rPr>
          <w:rFonts w:ascii="Arial" w:hAnsi="Arial" w:cs="Arial"/>
          <w:sz w:val="22"/>
          <w:szCs w:val="22"/>
        </w:rPr>
      </w:pPr>
    </w:p>
    <w:p w14:paraId="1CE910C0" w14:textId="34344B1A" w:rsidR="00E85AFF" w:rsidRPr="009259BB" w:rsidRDefault="00E85AFF" w:rsidP="009259BB">
      <w:pPr>
        <w:spacing w:line="360" w:lineRule="auto"/>
        <w:rPr>
          <w:rFonts w:ascii="Arial" w:hAnsi="Arial" w:cs="Arial"/>
          <w:color w:val="000000" w:themeColor="text1"/>
          <w:sz w:val="22"/>
          <w:szCs w:val="22"/>
        </w:rPr>
      </w:pPr>
    </w:p>
    <w:p w14:paraId="5531E482" w14:textId="761834AD" w:rsidR="00E85AFF" w:rsidRPr="009259BB" w:rsidRDefault="00E85AFF" w:rsidP="009259BB">
      <w:pPr>
        <w:spacing w:line="360" w:lineRule="auto"/>
        <w:rPr>
          <w:rFonts w:ascii="Arial" w:hAnsi="Arial" w:cs="Arial"/>
          <w:color w:val="000000" w:themeColor="text1"/>
          <w:sz w:val="22"/>
          <w:szCs w:val="22"/>
        </w:rPr>
      </w:pPr>
    </w:p>
    <w:p w14:paraId="19A9CECE" w14:textId="45CEAA6E" w:rsidR="00E85AFF" w:rsidRPr="009259BB" w:rsidRDefault="00E85AFF" w:rsidP="009259BB">
      <w:pPr>
        <w:spacing w:line="360" w:lineRule="auto"/>
        <w:rPr>
          <w:rFonts w:ascii="Arial" w:hAnsi="Arial" w:cs="Arial"/>
          <w:color w:val="000000" w:themeColor="text1"/>
          <w:sz w:val="22"/>
          <w:szCs w:val="22"/>
        </w:rPr>
      </w:pPr>
    </w:p>
    <w:p w14:paraId="28F5C03C" w14:textId="76DC7CA9" w:rsidR="00E85AFF" w:rsidRPr="009259BB" w:rsidRDefault="00E85AFF" w:rsidP="009259BB">
      <w:pPr>
        <w:spacing w:line="360" w:lineRule="auto"/>
        <w:rPr>
          <w:rFonts w:ascii="Arial" w:hAnsi="Arial" w:cs="Arial"/>
          <w:color w:val="000000" w:themeColor="text1"/>
          <w:sz w:val="22"/>
          <w:szCs w:val="22"/>
        </w:rPr>
      </w:pPr>
    </w:p>
    <w:p w14:paraId="03A74873" w14:textId="0F869B72" w:rsidR="00E85AFF" w:rsidRPr="009259BB" w:rsidRDefault="00E85AFF" w:rsidP="009259BB">
      <w:pPr>
        <w:spacing w:line="360" w:lineRule="auto"/>
        <w:rPr>
          <w:rFonts w:ascii="Arial" w:hAnsi="Arial" w:cs="Arial"/>
          <w:color w:val="000000" w:themeColor="text1"/>
          <w:sz w:val="22"/>
          <w:szCs w:val="22"/>
        </w:rPr>
      </w:pPr>
    </w:p>
    <w:p w14:paraId="3A062BF9" w14:textId="77777777" w:rsidR="00335D07" w:rsidRPr="009259BB" w:rsidRDefault="00335D07" w:rsidP="009259BB">
      <w:pPr>
        <w:spacing w:line="360" w:lineRule="auto"/>
        <w:rPr>
          <w:rFonts w:ascii="Arial" w:hAnsi="Arial" w:cs="Arial"/>
          <w:color w:val="000000" w:themeColor="text1"/>
          <w:sz w:val="22"/>
          <w:szCs w:val="22"/>
        </w:rPr>
      </w:pPr>
    </w:p>
    <w:p w14:paraId="3A7D422A" w14:textId="1089DBD8" w:rsidR="00633A53" w:rsidRPr="009259BB" w:rsidRDefault="0032409B" w:rsidP="00385033">
      <w:pPr>
        <w:tabs>
          <w:tab w:val="left" w:pos="1953"/>
        </w:tabs>
        <w:jc w:val="center"/>
        <w:rPr>
          <w:rFonts w:ascii="Arial" w:hAnsi="Arial" w:cs="Arial"/>
          <w:sz w:val="22"/>
          <w:szCs w:val="22"/>
        </w:rPr>
      </w:pPr>
      <w:r w:rsidRPr="009259BB">
        <w:rPr>
          <w:rFonts w:ascii="Arial" w:hAnsi="Arial" w:cs="Arial"/>
          <w:sz w:val="22"/>
          <w:szCs w:val="22"/>
        </w:rPr>
        <w:t xml:space="preserve">Figure 5: </w:t>
      </w:r>
      <w:r w:rsidR="00E85AFF" w:rsidRPr="009259BB">
        <w:rPr>
          <w:rFonts w:ascii="Arial" w:hAnsi="Arial" w:cs="Arial"/>
          <w:sz w:val="22"/>
          <w:szCs w:val="22"/>
        </w:rPr>
        <w:t xml:space="preserve">Methodology </w:t>
      </w:r>
      <w:r w:rsidR="00633A53" w:rsidRPr="009259BB">
        <w:rPr>
          <w:rFonts w:ascii="Arial" w:hAnsi="Arial" w:cs="Arial"/>
          <w:sz w:val="22"/>
          <w:szCs w:val="22"/>
        </w:rPr>
        <w:t>f</w:t>
      </w:r>
      <w:r w:rsidR="00E85AFF" w:rsidRPr="009259BB">
        <w:rPr>
          <w:rFonts w:ascii="Arial" w:hAnsi="Arial" w:cs="Arial"/>
          <w:sz w:val="22"/>
          <w:szCs w:val="22"/>
        </w:rPr>
        <w:t xml:space="preserve">low </w:t>
      </w:r>
      <w:r w:rsidR="00633A53" w:rsidRPr="009259BB">
        <w:rPr>
          <w:rFonts w:ascii="Arial" w:hAnsi="Arial" w:cs="Arial"/>
          <w:sz w:val="22"/>
          <w:szCs w:val="22"/>
        </w:rPr>
        <w:t>c</w:t>
      </w:r>
      <w:r w:rsidR="00E85AFF" w:rsidRPr="009259BB">
        <w:rPr>
          <w:rFonts w:ascii="Arial" w:hAnsi="Arial" w:cs="Arial"/>
          <w:sz w:val="22"/>
          <w:szCs w:val="22"/>
        </w:rPr>
        <w:t xml:space="preserve">hart. </w:t>
      </w:r>
    </w:p>
    <w:p w14:paraId="4A57B61A" w14:textId="617EEA22" w:rsidR="00B36F07" w:rsidRPr="009259BB" w:rsidRDefault="0032409B" w:rsidP="00385033">
      <w:pPr>
        <w:tabs>
          <w:tab w:val="left" w:pos="1953"/>
        </w:tabs>
        <w:jc w:val="center"/>
        <w:rPr>
          <w:rFonts w:ascii="Arial" w:hAnsi="Arial" w:cs="Arial"/>
          <w:sz w:val="22"/>
          <w:szCs w:val="22"/>
        </w:rPr>
      </w:pPr>
      <w:r w:rsidRPr="009259BB">
        <w:rPr>
          <w:rFonts w:ascii="Arial" w:hAnsi="Arial" w:cs="Arial"/>
          <w:sz w:val="22"/>
          <w:szCs w:val="22"/>
        </w:rPr>
        <w:t>Databases accessed for</w:t>
      </w:r>
      <w:r w:rsidR="00FE5315" w:rsidRPr="009259BB">
        <w:rPr>
          <w:rFonts w:ascii="Arial" w:hAnsi="Arial" w:cs="Arial"/>
          <w:sz w:val="22"/>
          <w:szCs w:val="22"/>
        </w:rPr>
        <w:t xml:space="preserve"> (a)</w:t>
      </w:r>
      <w:r w:rsidRPr="009259BB">
        <w:rPr>
          <w:rFonts w:ascii="Arial" w:hAnsi="Arial" w:cs="Arial"/>
          <w:sz w:val="22"/>
          <w:szCs w:val="22"/>
        </w:rPr>
        <w:t xml:space="preserve"> </w:t>
      </w:r>
      <w:r w:rsidR="00606E30" w:rsidRPr="009259BB">
        <w:rPr>
          <w:rFonts w:ascii="Arial" w:hAnsi="Arial" w:cs="Arial"/>
          <w:sz w:val="22"/>
          <w:szCs w:val="22"/>
        </w:rPr>
        <w:t xml:space="preserve">Producing a </w:t>
      </w:r>
      <w:r w:rsidRPr="009259BB">
        <w:rPr>
          <w:rFonts w:ascii="Arial" w:hAnsi="Arial" w:cs="Arial"/>
          <w:sz w:val="22"/>
          <w:szCs w:val="22"/>
        </w:rPr>
        <w:t xml:space="preserve">phylogenetic tree </w:t>
      </w:r>
      <w:r w:rsidR="006D31D8" w:rsidRPr="009259BB">
        <w:rPr>
          <w:rFonts w:ascii="Arial" w:hAnsi="Arial" w:cs="Arial"/>
          <w:sz w:val="22"/>
          <w:szCs w:val="22"/>
        </w:rPr>
        <w:t>using tools within Galaxy and ncfp</w:t>
      </w:r>
      <w:r w:rsidR="00FE5315" w:rsidRPr="009259BB">
        <w:rPr>
          <w:rFonts w:ascii="Arial" w:hAnsi="Arial" w:cs="Arial"/>
          <w:sz w:val="22"/>
          <w:szCs w:val="22"/>
        </w:rPr>
        <w:t xml:space="preserve"> (b) </w:t>
      </w:r>
      <w:r w:rsidR="00E85AFF" w:rsidRPr="009259BB">
        <w:rPr>
          <w:rFonts w:ascii="Arial" w:hAnsi="Arial" w:cs="Arial"/>
          <w:sz w:val="22"/>
          <w:szCs w:val="22"/>
        </w:rPr>
        <w:t>V</w:t>
      </w:r>
      <w:r w:rsidRPr="009259BB">
        <w:rPr>
          <w:rFonts w:ascii="Arial" w:hAnsi="Arial" w:cs="Arial"/>
          <w:sz w:val="22"/>
          <w:szCs w:val="22"/>
        </w:rPr>
        <w:t xml:space="preserve">isualising 3D </w:t>
      </w:r>
      <w:r w:rsidR="00335D07" w:rsidRPr="009259BB">
        <w:rPr>
          <w:rFonts w:ascii="Arial" w:hAnsi="Arial" w:cs="Arial"/>
          <w:sz w:val="22"/>
          <w:szCs w:val="22"/>
        </w:rPr>
        <w:t xml:space="preserve">protein </w:t>
      </w:r>
      <w:r w:rsidRPr="009259BB">
        <w:rPr>
          <w:rFonts w:ascii="Arial" w:hAnsi="Arial" w:cs="Arial"/>
          <w:sz w:val="22"/>
          <w:szCs w:val="22"/>
        </w:rPr>
        <w:t>structure</w:t>
      </w:r>
      <w:r w:rsidR="00335D07" w:rsidRPr="009259BB">
        <w:rPr>
          <w:rFonts w:ascii="Arial" w:hAnsi="Arial" w:cs="Arial"/>
          <w:sz w:val="22"/>
          <w:szCs w:val="22"/>
        </w:rPr>
        <w:t>s</w:t>
      </w:r>
      <w:r w:rsidR="006D31D8" w:rsidRPr="009259BB">
        <w:rPr>
          <w:rFonts w:ascii="Arial" w:hAnsi="Arial" w:cs="Arial"/>
          <w:sz w:val="22"/>
          <w:szCs w:val="22"/>
        </w:rPr>
        <w:t xml:space="preserve"> using </w:t>
      </w:r>
      <w:r w:rsidR="00E14D4A" w:rsidRPr="009259BB">
        <w:rPr>
          <w:rFonts w:ascii="Arial" w:hAnsi="Arial" w:cs="Arial"/>
          <w:sz w:val="22"/>
          <w:szCs w:val="22"/>
        </w:rPr>
        <w:t>P</w:t>
      </w:r>
      <w:r w:rsidR="006D31D8" w:rsidRPr="009259BB">
        <w:rPr>
          <w:rFonts w:ascii="Arial" w:hAnsi="Arial" w:cs="Arial"/>
          <w:sz w:val="22"/>
          <w:szCs w:val="22"/>
        </w:rPr>
        <w:t>y</w:t>
      </w:r>
      <w:r w:rsidR="00335D07" w:rsidRPr="009259BB">
        <w:rPr>
          <w:rFonts w:ascii="Arial" w:hAnsi="Arial" w:cs="Arial"/>
          <w:sz w:val="22"/>
          <w:szCs w:val="22"/>
        </w:rPr>
        <w:t>MOL</w:t>
      </w:r>
      <w:r w:rsidR="00606E30" w:rsidRPr="009259BB">
        <w:rPr>
          <w:rFonts w:ascii="Arial" w:hAnsi="Arial" w:cs="Arial"/>
          <w:sz w:val="22"/>
          <w:szCs w:val="22"/>
        </w:rPr>
        <w:t xml:space="preserve"> </w:t>
      </w:r>
      <w:r w:rsidR="00335D07" w:rsidRPr="009259BB">
        <w:rPr>
          <w:rFonts w:ascii="Arial" w:hAnsi="Arial" w:cs="Arial"/>
          <w:sz w:val="22"/>
          <w:szCs w:val="22"/>
        </w:rPr>
        <w:t xml:space="preserve">(c) </w:t>
      </w:r>
      <w:r w:rsidR="00606E30" w:rsidRPr="009259BB">
        <w:rPr>
          <w:rFonts w:ascii="Arial" w:hAnsi="Arial" w:cs="Arial"/>
          <w:sz w:val="22"/>
          <w:szCs w:val="22"/>
        </w:rPr>
        <w:t xml:space="preserve">Examining </w:t>
      </w:r>
      <w:r w:rsidR="00335D07" w:rsidRPr="009259BB">
        <w:rPr>
          <w:rFonts w:ascii="Arial" w:hAnsi="Arial" w:cs="Arial"/>
          <w:sz w:val="22"/>
          <w:szCs w:val="22"/>
        </w:rPr>
        <w:t xml:space="preserve">predicted functional domains using InterPro </w:t>
      </w:r>
      <w:r w:rsidR="00606E30" w:rsidRPr="009259BB">
        <w:rPr>
          <w:rFonts w:ascii="Arial" w:hAnsi="Arial" w:cs="Arial"/>
          <w:sz w:val="22"/>
          <w:szCs w:val="22"/>
        </w:rPr>
        <w:t xml:space="preserve">and </w:t>
      </w:r>
      <w:r w:rsidR="00FE5315" w:rsidRPr="009259BB">
        <w:rPr>
          <w:rFonts w:ascii="Arial" w:hAnsi="Arial" w:cs="Arial"/>
          <w:sz w:val="22"/>
          <w:szCs w:val="22"/>
        </w:rPr>
        <w:t>(</w:t>
      </w:r>
      <w:r w:rsidR="00606E30" w:rsidRPr="009259BB">
        <w:rPr>
          <w:rFonts w:ascii="Arial" w:hAnsi="Arial" w:cs="Arial"/>
          <w:sz w:val="22"/>
          <w:szCs w:val="22"/>
        </w:rPr>
        <w:t>d</w:t>
      </w:r>
      <w:r w:rsidR="00FE5315" w:rsidRPr="009259BB">
        <w:rPr>
          <w:rFonts w:ascii="Arial" w:hAnsi="Arial" w:cs="Arial"/>
          <w:sz w:val="22"/>
          <w:szCs w:val="22"/>
        </w:rPr>
        <w:t xml:space="preserve">) </w:t>
      </w:r>
      <w:r w:rsidR="00E85AFF" w:rsidRPr="009259BB">
        <w:rPr>
          <w:rFonts w:ascii="Arial" w:hAnsi="Arial" w:cs="Arial"/>
          <w:sz w:val="22"/>
          <w:szCs w:val="22"/>
        </w:rPr>
        <w:t>I</w:t>
      </w:r>
      <w:r w:rsidR="00FE5315" w:rsidRPr="009259BB">
        <w:rPr>
          <w:rFonts w:ascii="Arial" w:hAnsi="Arial" w:cs="Arial"/>
          <w:sz w:val="22"/>
          <w:szCs w:val="22"/>
        </w:rPr>
        <w:t xml:space="preserve">nvestigating </w:t>
      </w:r>
      <w:r w:rsidR="00E14D4A" w:rsidRPr="009259BB">
        <w:rPr>
          <w:rFonts w:ascii="Arial" w:hAnsi="Arial" w:cs="Arial"/>
          <w:sz w:val="22"/>
          <w:szCs w:val="22"/>
        </w:rPr>
        <w:t>evolutionary</w:t>
      </w:r>
      <w:r w:rsidR="00FE5315" w:rsidRPr="009259BB">
        <w:rPr>
          <w:rFonts w:ascii="Arial" w:hAnsi="Arial" w:cs="Arial"/>
          <w:sz w:val="22"/>
          <w:szCs w:val="22"/>
        </w:rPr>
        <w:t xml:space="preserve"> history of CfaS using BLAST. </w:t>
      </w:r>
    </w:p>
    <w:p w14:paraId="771FC741" w14:textId="77777777" w:rsidR="00FA747E" w:rsidRPr="009259BB" w:rsidRDefault="00FA747E" w:rsidP="009259BB">
      <w:pPr>
        <w:tabs>
          <w:tab w:val="left" w:pos="1953"/>
        </w:tabs>
        <w:spacing w:line="360" w:lineRule="auto"/>
        <w:rPr>
          <w:rFonts w:ascii="Arial" w:hAnsi="Arial" w:cs="Arial"/>
          <w:sz w:val="22"/>
          <w:szCs w:val="22"/>
        </w:rPr>
      </w:pPr>
    </w:p>
    <w:p w14:paraId="192BF1E4" w14:textId="688A89A2" w:rsidR="00FA747E" w:rsidRPr="009259BB" w:rsidRDefault="00FA747E" w:rsidP="009259BB">
      <w:pPr>
        <w:tabs>
          <w:tab w:val="left" w:pos="1953"/>
        </w:tabs>
        <w:spacing w:line="360" w:lineRule="auto"/>
        <w:rPr>
          <w:rFonts w:ascii="Arial" w:hAnsi="Arial" w:cs="Arial"/>
          <w:sz w:val="22"/>
          <w:szCs w:val="22"/>
        </w:rPr>
      </w:pPr>
    </w:p>
    <w:p w14:paraId="505492E0" w14:textId="3A4BA7DD" w:rsidR="00041DE1" w:rsidRPr="009259BB" w:rsidRDefault="00041DE1" w:rsidP="009259BB">
      <w:pPr>
        <w:tabs>
          <w:tab w:val="left" w:pos="1953"/>
        </w:tabs>
        <w:spacing w:line="360" w:lineRule="auto"/>
        <w:rPr>
          <w:rFonts w:ascii="Arial" w:hAnsi="Arial" w:cs="Arial"/>
          <w:sz w:val="22"/>
          <w:szCs w:val="22"/>
        </w:rPr>
      </w:pPr>
      <w:r w:rsidRPr="009259BB">
        <w:rPr>
          <w:rFonts w:ascii="Arial" w:hAnsi="Arial" w:cs="Arial"/>
          <w:sz w:val="22"/>
          <w:szCs w:val="22"/>
        </w:rPr>
        <w:t xml:space="preserve">To study the </w:t>
      </w:r>
      <w:r w:rsidR="00335D07" w:rsidRPr="009259BB">
        <w:rPr>
          <w:rFonts w:ascii="Arial" w:hAnsi="Arial" w:cs="Arial"/>
          <w:sz w:val="22"/>
          <w:szCs w:val="22"/>
        </w:rPr>
        <w:t>evolutionary</w:t>
      </w:r>
      <w:r w:rsidRPr="009259BB">
        <w:rPr>
          <w:rFonts w:ascii="Arial" w:hAnsi="Arial" w:cs="Arial"/>
          <w:sz w:val="22"/>
          <w:szCs w:val="22"/>
        </w:rPr>
        <w:t xml:space="preserve"> and structural analysis of CfaS, a combination of bioinformatic techniques were used, described below. </w:t>
      </w:r>
    </w:p>
    <w:p w14:paraId="3A2AD907" w14:textId="6CCC5EA0" w:rsidR="00041DE1" w:rsidRPr="009259BB" w:rsidRDefault="00041DE1" w:rsidP="009259BB">
      <w:pPr>
        <w:tabs>
          <w:tab w:val="left" w:pos="1953"/>
        </w:tabs>
        <w:spacing w:line="360" w:lineRule="auto"/>
        <w:rPr>
          <w:rFonts w:ascii="Arial" w:hAnsi="Arial" w:cs="Arial"/>
          <w:sz w:val="22"/>
          <w:szCs w:val="22"/>
        </w:rPr>
      </w:pPr>
    </w:p>
    <w:p w14:paraId="5A8411F9" w14:textId="5355F01B" w:rsidR="00041DE1" w:rsidRDefault="00041DE1" w:rsidP="009259BB">
      <w:pPr>
        <w:spacing w:line="360" w:lineRule="auto"/>
        <w:jc w:val="both"/>
        <w:rPr>
          <w:rFonts w:ascii="Arial" w:hAnsi="Arial" w:cs="Arial"/>
          <w:sz w:val="22"/>
          <w:szCs w:val="22"/>
        </w:rPr>
      </w:pPr>
      <w:r w:rsidRPr="009259BB">
        <w:rPr>
          <w:rFonts w:ascii="Arial" w:hAnsi="Arial" w:cs="Arial"/>
          <w:sz w:val="22"/>
          <w:szCs w:val="22"/>
        </w:rPr>
        <w:t>The first step was to access the Pathogen Host Interactions-Base (PHI-Base) record for CfaS, PHI:2643 to view the Uniprot record of CfaS which was identified as “A4HTK3”</w:t>
      </w:r>
      <w:r w:rsidR="005940B9" w:rsidRPr="009259BB">
        <w:rPr>
          <w:rFonts w:ascii="Arial" w:hAnsi="Arial" w:cs="Arial"/>
          <w:sz w:val="22"/>
          <w:szCs w:val="22"/>
        </w:rPr>
        <w:t xml:space="preserve"> </w:t>
      </w:r>
      <w:r w:rsidRPr="009259BB">
        <w:rPr>
          <w:rFonts w:ascii="Arial" w:hAnsi="Arial" w:cs="Arial"/>
          <w:sz w:val="22"/>
          <w:szCs w:val="22"/>
        </w:rPr>
        <w:t>(Urban et al 2020</w:t>
      </w:r>
      <w:r w:rsidR="004B3094" w:rsidRPr="009259BB">
        <w:rPr>
          <w:rFonts w:ascii="Arial" w:hAnsi="Arial" w:cs="Arial"/>
          <w:sz w:val="22"/>
          <w:szCs w:val="22"/>
        </w:rPr>
        <w:t xml:space="preserve">; </w:t>
      </w:r>
      <w:r w:rsidR="00184060">
        <w:rPr>
          <w:rFonts w:ascii="Arial" w:hAnsi="Arial" w:cs="Arial"/>
          <w:sz w:val="22"/>
          <w:szCs w:val="22"/>
        </w:rPr>
        <w:t>Bateman</w:t>
      </w:r>
      <w:r w:rsidRPr="009259BB">
        <w:rPr>
          <w:rFonts w:ascii="Arial" w:hAnsi="Arial" w:cs="Arial"/>
          <w:sz w:val="22"/>
          <w:szCs w:val="22"/>
        </w:rPr>
        <w:t xml:space="preserve"> et al,2021).</w:t>
      </w:r>
    </w:p>
    <w:p w14:paraId="77B0B531" w14:textId="512401ED" w:rsidR="00385033" w:rsidRDefault="00385033" w:rsidP="009259BB">
      <w:pPr>
        <w:spacing w:line="360" w:lineRule="auto"/>
        <w:jc w:val="both"/>
        <w:rPr>
          <w:rFonts w:ascii="Arial" w:hAnsi="Arial" w:cs="Arial"/>
          <w:sz w:val="22"/>
          <w:szCs w:val="22"/>
        </w:rPr>
      </w:pPr>
    </w:p>
    <w:p w14:paraId="6D6AB4F1" w14:textId="31AC6535" w:rsidR="00385033" w:rsidRDefault="00385033" w:rsidP="009259BB">
      <w:pPr>
        <w:spacing w:line="360" w:lineRule="auto"/>
        <w:jc w:val="both"/>
        <w:rPr>
          <w:rFonts w:ascii="Arial" w:hAnsi="Arial" w:cs="Arial"/>
          <w:sz w:val="22"/>
          <w:szCs w:val="22"/>
        </w:rPr>
      </w:pPr>
    </w:p>
    <w:p w14:paraId="3DB36C35" w14:textId="77777777" w:rsidR="00385033" w:rsidRPr="009259BB" w:rsidRDefault="00385033" w:rsidP="009259BB">
      <w:pPr>
        <w:spacing w:line="360" w:lineRule="auto"/>
        <w:jc w:val="both"/>
        <w:rPr>
          <w:rFonts w:ascii="Arial" w:hAnsi="Arial" w:cs="Arial"/>
          <w:sz w:val="22"/>
          <w:szCs w:val="22"/>
        </w:rPr>
      </w:pPr>
    </w:p>
    <w:p w14:paraId="05F702E7" w14:textId="7036FD14" w:rsidR="00041DE1" w:rsidRPr="009259BB" w:rsidRDefault="00385033" w:rsidP="00385033">
      <w:pPr>
        <w:rPr>
          <w:rFonts w:ascii="Arial" w:hAnsi="Arial" w:cs="Arial"/>
          <w:sz w:val="22"/>
          <w:szCs w:val="22"/>
        </w:rPr>
      </w:pPr>
      <w:r>
        <w:rPr>
          <w:rFonts w:ascii="Arial" w:hAnsi="Arial" w:cs="Arial"/>
          <w:sz w:val="22"/>
          <w:szCs w:val="22"/>
        </w:rPr>
        <w:br w:type="page"/>
      </w:r>
    </w:p>
    <w:p w14:paraId="10F3E3CD" w14:textId="4DB260F9" w:rsidR="006B635D" w:rsidRPr="009259BB" w:rsidRDefault="006B635D" w:rsidP="009259BB">
      <w:pPr>
        <w:spacing w:line="360" w:lineRule="auto"/>
        <w:rPr>
          <w:rFonts w:ascii="Arial" w:hAnsi="Arial" w:cs="Arial"/>
          <w:sz w:val="22"/>
          <w:szCs w:val="22"/>
          <w:u w:val="single"/>
        </w:rPr>
      </w:pPr>
      <w:r w:rsidRPr="00385033">
        <w:rPr>
          <w:rFonts w:ascii="Arial" w:hAnsi="Arial" w:cs="Arial"/>
          <w:b/>
          <w:bCs/>
          <w:sz w:val="22"/>
          <w:szCs w:val="22"/>
        </w:rPr>
        <w:lastRenderedPageBreak/>
        <w:t xml:space="preserve">Producing </w:t>
      </w:r>
      <w:r w:rsidR="00523757" w:rsidRPr="00385033">
        <w:rPr>
          <w:rFonts w:ascii="Arial" w:hAnsi="Arial" w:cs="Arial"/>
          <w:b/>
          <w:bCs/>
          <w:sz w:val="22"/>
          <w:szCs w:val="22"/>
        </w:rPr>
        <w:t xml:space="preserve">the </w:t>
      </w:r>
      <w:r w:rsidRPr="00385033">
        <w:rPr>
          <w:rFonts w:ascii="Arial" w:hAnsi="Arial" w:cs="Arial"/>
          <w:b/>
          <w:bCs/>
          <w:sz w:val="22"/>
          <w:szCs w:val="22"/>
        </w:rPr>
        <w:t>Phylogenetic tree</w:t>
      </w:r>
      <w:r w:rsidR="00A34011" w:rsidRPr="009259BB">
        <w:rPr>
          <w:rFonts w:ascii="Arial" w:hAnsi="Arial" w:cs="Arial"/>
          <w:sz w:val="22"/>
          <w:szCs w:val="22"/>
        </w:rPr>
        <w:t xml:space="preserve"> </w:t>
      </w:r>
      <w:r w:rsidR="00A34011" w:rsidRPr="009259BB">
        <w:rPr>
          <w:rFonts w:ascii="Arial" w:hAnsi="Arial" w:cs="Arial"/>
          <w:color w:val="000000" w:themeColor="text1"/>
          <w:sz w:val="22"/>
          <w:szCs w:val="22"/>
        </w:rPr>
        <w:t>(Figure 5(a))</w:t>
      </w:r>
    </w:p>
    <w:p w14:paraId="74844264" w14:textId="1E16F690" w:rsidR="006B635D" w:rsidRPr="009259BB" w:rsidRDefault="006B635D" w:rsidP="009259BB">
      <w:pPr>
        <w:tabs>
          <w:tab w:val="left" w:pos="2061"/>
        </w:tabs>
        <w:spacing w:line="360" w:lineRule="auto"/>
        <w:rPr>
          <w:rFonts w:ascii="Arial" w:hAnsi="Arial" w:cs="Arial"/>
          <w:sz w:val="22"/>
          <w:szCs w:val="22"/>
        </w:rPr>
      </w:pPr>
    </w:p>
    <w:p w14:paraId="3AE0BA65" w14:textId="50CDA7BC" w:rsidR="00041DE1" w:rsidRPr="009259BB" w:rsidRDefault="00041DE1" w:rsidP="009259BB">
      <w:pPr>
        <w:spacing w:line="360" w:lineRule="auto"/>
        <w:rPr>
          <w:rFonts w:ascii="Arial" w:hAnsi="Arial" w:cs="Arial"/>
          <w:sz w:val="22"/>
          <w:szCs w:val="22"/>
        </w:rPr>
      </w:pPr>
      <w:r w:rsidRPr="009259BB">
        <w:rPr>
          <w:rFonts w:ascii="Arial" w:hAnsi="Arial" w:cs="Arial"/>
          <w:sz w:val="22"/>
          <w:szCs w:val="22"/>
        </w:rPr>
        <w:t>The use of U</w:t>
      </w:r>
      <w:r w:rsidR="00D853E2" w:rsidRPr="009259BB">
        <w:rPr>
          <w:rFonts w:ascii="Arial" w:hAnsi="Arial" w:cs="Arial"/>
          <w:sz w:val="22"/>
          <w:szCs w:val="22"/>
        </w:rPr>
        <w:t>ni</w:t>
      </w:r>
      <w:r w:rsidR="00FE280E" w:rsidRPr="009259BB">
        <w:rPr>
          <w:rFonts w:ascii="Arial" w:hAnsi="Arial" w:cs="Arial"/>
          <w:sz w:val="22"/>
          <w:szCs w:val="22"/>
        </w:rPr>
        <w:t>P</w:t>
      </w:r>
      <w:r w:rsidR="00D853E2" w:rsidRPr="009259BB">
        <w:rPr>
          <w:rFonts w:ascii="Arial" w:hAnsi="Arial" w:cs="Arial"/>
          <w:sz w:val="22"/>
          <w:szCs w:val="22"/>
        </w:rPr>
        <w:t xml:space="preserve">rot </w:t>
      </w:r>
      <w:r w:rsidR="004C0A73" w:rsidRPr="009259BB">
        <w:rPr>
          <w:rFonts w:ascii="Arial" w:hAnsi="Arial" w:cs="Arial"/>
          <w:sz w:val="22"/>
          <w:szCs w:val="22"/>
        </w:rPr>
        <w:t xml:space="preserve">included details about the proteins function and family as well as </w:t>
      </w:r>
      <w:r w:rsidR="00D853E2" w:rsidRPr="009259BB">
        <w:rPr>
          <w:rFonts w:ascii="Arial" w:hAnsi="Arial" w:cs="Arial"/>
          <w:sz w:val="22"/>
          <w:szCs w:val="22"/>
        </w:rPr>
        <w:t>1</w:t>
      </w:r>
      <w:r w:rsidR="00B5424D" w:rsidRPr="009259BB">
        <w:rPr>
          <w:rFonts w:ascii="Arial" w:hAnsi="Arial" w:cs="Arial"/>
          <w:sz w:val="22"/>
          <w:szCs w:val="22"/>
        </w:rPr>
        <w:t>4</w:t>
      </w:r>
      <w:r w:rsidR="00D853E2" w:rsidRPr="009259BB">
        <w:rPr>
          <w:rFonts w:ascii="Arial" w:hAnsi="Arial" w:cs="Arial"/>
          <w:sz w:val="22"/>
          <w:szCs w:val="22"/>
        </w:rPr>
        <w:t xml:space="preserve"> </w:t>
      </w:r>
      <w:r w:rsidR="00310B32" w:rsidRPr="009259BB">
        <w:rPr>
          <w:rFonts w:ascii="Arial" w:hAnsi="Arial" w:cs="Arial"/>
          <w:sz w:val="22"/>
          <w:szCs w:val="22"/>
        </w:rPr>
        <w:t>homologues</w:t>
      </w:r>
      <w:r w:rsidR="00D853E2" w:rsidRPr="009259BB">
        <w:rPr>
          <w:rFonts w:ascii="Arial" w:hAnsi="Arial" w:cs="Arial"/>
          <w:sz w:val="22"/>
          <w:szCs w:val="22"/>
        </w:rPr>
        <w:t xml:space="preserve"> of CfaS which all had 50% or 90% sequence </w:t>
      </w:r>
      <w:r w:rsidR="00892C01">
        <w:rPr>
          <w:rFonts w:ascii="Arial" w:hAnsi="Arial" w:cs="Arial"/>
          <w:sz w:val="22"/>
          <w:szCs w:val="22"/>
        </w:rPr>
        <w:t>identity</w:t>
      </w:r>
      <w:r w:rsidR="00D853E2" w:rsidRPr="009259BB">
        <w:rPr>
          <w:rFonts w:ascii="Arial" w:hAnsi="Arial" w:cs="Arial"/>
          <w:sz w:val="22"/>
          <w:szCs w:val="22"/>
        </w:rPr>
        <w:t xml:space="preserve">. </w:t>
      </w:r>
    </w:p>
    <w:p w14:paraId="0D481FDB" w14:textId="4DF15CC1" w:rsidR="003D0701" w:rsidRPr="009259BB" w:rsidRDefault="003D0701" w:rsidP="009259BB">
      <w:pPr>
        <w:spacing w:line="360" w:lineRule="auto"/>
        <w:rPr>
          <w:rFonts w:ascii="Arial" w:hAnsi="Arial" w:cs="Arial"/>
          <w:sz w:val="22"/>
          <w:szCs w:val="22"/>
        </w:rPr>
      </w:pPr>
    </w:p>
    <w:p w14:paraId="291AFCDD" w14:textId="01770062" w:rsidR="006B635D" w:rsidRPr="000E79AF" w:rsidRDefault="00D853E2" w:rsidP="009259BB">
      <w:pPr>
        <w:spacing w:line="360" w:lineRule="auto"/>
        <w:rPr>
          <w:rFonts w:ascii="Arial" w:hAnsi="Arial" w:cs="Arial"/>
          <w:sz w:val="22"/>
          <w:szCs w:val="22"/>
        </w:rPr>
      </w:pPr>
      <w:r w:rsidRPr="009259BB">
        <w:rPr>
          <w:rFonts w:ascii="Arial" w:hAnsi="Arial" w:cs="Arial"/>
          <w:sz w:val="22"/>
          <w:szCs w:val="22"/>
        </w:rPr>
        <w:t xml:space="preserve">The </w:t>
      </w:r>
      <w:r w:rsidR="00BE558D" w:rsidRPr="009259BB">
        <w:rPr>
          <w:rFonts w:ascii="Arial" w:hAnsi="Arial" w:cs="Arial"/>
          <w:sz w:val="22"/>
          <w:szCs w:val="22"/>
        </w:rPr>
        <w:t>FASTA</w:t>
      </w:r>
      <w:r w:rsidRPr="009259BB">
        <w:rPr>
          <w:rFonts w:ascii="Arial" w:hAnsi="Arial" w:cs="Arial"/>
          <w:sz w:val="22"/>
          <w:szCs w:val="22"/>
        </w:rPr>
        <w:t xml:space="preserve"> sequence of these homologues</w:t>
      </w:r>
      <w:r w:rsidR="00B5424D" w:rsidRPr="009259BB">
        <w:rPr>
          <w:rFonts w:ascii="Arial" w:hAnsi="Arial" w:cs="Arial"/>
          <w:sz w:val="22"/>
          <w:szCs w:val="22"/>
        </w:rPr>
        <w:t xml:space="preserve"> along with CfaS</w:t>
      </w:r>
      <w:r w:rsidRPr="009259BB">
        <w:rPr>
          <w:rFonts w:ascii="Arial" w:hAnsi="Arial" w:cs="Arial"/>
          <w:sz w:val="22"/>
          <w:szCs w:val="22"/>
        </w:rPr>
        <w:t xml:space="preserve"> were downloaded</w:t>
      </w:r>
      <w:r w:rsidR="00FE280E" w:rsidRPr="009259BB">
        <w:rPr>
          <w:rFonts w:ascii="Arial" w:hAnsi="Arial" w:cs="Arial"/>
          <w:sz w:val="22"/>
          <w:szCs w:val="22"/>
        </w:rPr>
        <w:t xml:space="preserve"> from </w:t>
      </w:r>
      <w:r w:rsidR="003D0701" w:rsidRPr="009259BB">
        <w:rPr>
          <w:rFonts w:ascii="Arial" w:hAnsi="Arial" w:cs="Arial"/>
          <w:sz w:val="22"/>
          <w:szCs w:val="22"/>
        </w:rPr>
        <w:t xml:space="preserve">the </w:t>
      </w:r>
      <w:r w:rsidR="00FE280E" w:rsidRPr="009259BB">
        <w:rPr>
          <w:rFonts w:ascii="Arial" w:hAnsi="Arial" w:cs="Arial"/>
          <w:sz w:val="22"/>
          <w:szCs w:val="22"/>
        </w:rPr>
        <w:t>UniProt Knowledgebase (UniProtKB).</w:t>
      </w:r>
      <w:r w:rsidR="00B5424D" w:rsidRPr="009259BB">
        <w:rPr>
          <w:rFonts w:ascii="Arial" w:hAnsi="Arial" w:cs="Arial"/>
          <w:sz w:val="22"/>
          <w:szCs w:val="22"/>
        </w:rPr>
        <w:t xml:space="preserve"> </w:t>
      </w:r>
      <w:r w:rsidR="006B635D" w:rsidRPr="009259BB">
        <w:rPr>
          <w:rFonts w:ascii="Arial" w:hAnsi="Arial" w:cs="Arial"/>
          <w:sz w:val="22"/>
          <w:szCs w:val="22"/>
        </w:rPr>
        <w:t>The</w:t>
      </w:r>
      <w:r w:rsidR="00FE280E" w:rsidRPr="009259BB">
        <w:rPr>
          <w:rFonts w:ascii="Arial" w:hAnsi="Arial" w:cs="Arial"/>
          <w:sz w:val="22"/>
          <w:szCs w:val="22"/>
        </w:rPr>
        <w:t>se 14</w:t>
      </w:r>
      <w:r w:rsidR="006B635D" w:rsidRPr="009259BB">
        <w:rPr>
          <w:rFonts w:ascii="Arial" w:hAnsi="Arial" w:cs="Arial"/>
          <w:sz w:val="22"/>
          <w:szCs w:val="22"/>
        </w:rPr>
        <w:t xml:space="preserve"> </w:t>
      </w:r>
      <w:r w:rsidR="00F270A6" w:rsidRPr="009259BB">
        <w:rPr>
          <w:rFonts w:ascii="Arial" w:hAnsi="Arial" w:cs="Arial"/>
          <w:sz w:val="22"/>
          <w:szCs w:val="22"/>
        </w:rPr>
        <w:t>sequences</w:t>
      </w:r>
      <w:r w:rsidR="00FE280E" w:rsidRPr="009259BB">
        <w:rPr>
          <w:rFonts w:ascii="Arial" w:hAnsi="Arial" w:cs="Arial"/>
          <w:sz w:val="22"/>
          <w:szCs w:val="22"/>
        </w:rPr>
        <w:t xml:space="preserve"> along with CfaS, the query protein</w:t>
      </w:r>
      <w:r w:rsidR="006B635D" w:rsidRPr="009259BB">
        <w:rPr>
          <w:rFonts w:ascii="Arial" w:hAnsi="Arial" w:cs="Arial"/>
          <w:sz w:val="22"/>
          <w:szCs w:val="22"/>
        </w:rPr>
        <w:t xml:space="preserve"> </w:t>
      </w:r>
      <w:r w:rsidR="00D3322F" w:rsidRPr="009259BB">
        <w:rPr>
          <w:rFonts w:ascii="Arial" w:hAnsi="Arial" w:cs="Arial"/>
          <w:sz w:val="22"/>
          <w:szCs w:val="22"/>
        </w:rPr>
        <w:t>was</w:t>
      </w:r>
      <w:r w:rsidR="006B635D" w:rsidRPr="009259BB">
        <w:rPr>
          <w:rFonts w:ascii="Arial" w:hAnsi="Arial" w:cs="Arial"/>
          <w:sz w:val="22"/>
          <w:szCs w:val="22"/>
        </w:rPr>
        <w:t xml:space="preserve"> uploaded onto MAFFT </w:t>
      </w:r>
      <w:r w:rsidR="00C70004" w:rsidRPr="009259BB">
        <w:rPr>
          <w:rFonts w:ascii="Arial" w:hAnsi="Arial" w:cs="Arial"/>
          <w:sz w:val="22"/>
          <w:szCs w:val="22"/>
        </w:rPr>
        <w:t>(</w:t>
      </w:r>
      <w:r w:rsidR="00C351D4" w:rsidRPr="009259BB">
        <w:rPr>
          <w:rFonts w:ascii="Arial" w:hAnsi="Arial" w:cs="Arial"/>
          <w:sz w:val="22"/>
          <w:szCs w:val="22"/>
        </w:rPr>
        <w:t>M</w:t>
      </w:r>
      <w:r w:rsidR="00C70004" w:rsidRPr="009259BB">
        <w:rPr>
          <w:rFonts w:ascii="Arial" w:hAnsi="Arial" w:cs="Arial"/>
          <w:sz w:val="22"/>
          <w:szCs w:val="22"/>
        </w:rPr>
        <w:t xml:space="preserve">ultiple </w:t>
      </w:r>
      <w:r w:rsidR="00C351D4" w:rsidRPr="009259BB">
        <w:rPr>
          <w:rFonts w:ascii="Arial" w:hAnsi="Arial" w:cs="Arial"/>
          <w:sz w:val="22"/>
          <w:szCs w:val="22"/>
        </w:rPr>
        <w:t>A</w:t>
      </w:r>
      <w:r w:rsidR="00C70004" w:rsidRPr="009259BB">
        <w:rPr>
          <w:rFonts w:ascii="Arial" w:hAnsi="Arial" w:cs="Arial"/>
          <w:sz w:val="22"/>
          <w:szCs w:val="22"/>
        </w:rPr>
        <w:t xml:space="preserve">lignment using </w:t>
      </w:r>
      <w:r w:rsidR="00C351D4" w:rsidRPr="009259BB">
        <w:rPr>
          <w:rFonts w:ascii="Arial" w:hAnsi="Arial" w:cs="Arial"/>
          <w:sz w:val="22"/>
          <w:szCs w:val="22"/>
        </w:rPr>
        <w:t>F</w:t>
      </w:r>
      <w:r w:rsidR="00C70004" w:rsidRPr="009259BB">
        <w:rPr>
          <w:rFonts w:ascii="Arial" w:hAnsi="Arial" w:cs="Arial"/>
          <w:sz w:val="22"/>
          <w:szCs w:val="22"/>
        </w:rPr>
        <w:t xml:space="preserve">ast </w:t>
      </w:r>
      <w:r w:rsidR="00C351D4" w:rsidRPr="009259BB">
        <w:rPr>
          <w:rFonts w:ascii="Arial" w:hAnsi="Arial" w:cs="Arial"/>
          <w:sz w:val="22"/>
          <w:szCs w:val="22"/>
        </w:rPr>
        <w:t>F</w:t>
      </w:r>
      <w:r w:rsidR="00C70004" w:rsidRPr="009259BB">
        <w:rPr>
          <w:rFonts w:ascii="Arial" w:hAnsi="Arial" w:cs="Arial"/>
          <w:sz w:val="22"/>
          <w:szCs w:val="22"/>
        </w:rPr>
        <w:t xml:space="preserve">ourier </w:t>
      </w:r>
      <w:r w:rsidR="00C351D4" w:rsidRPr="009259BB">
        <w:rPr>
          <w:rFonts w:ascii="Arial" w:hAnsi="Arial" w:cs="Arial"/>
          <w:sz w:val="22"/>
          <w:szCs w:val="22"/>
        </w:rPr>
        <w:t>T</w:t>
      </w:r>
      <w:r w:rsidR="00C70004" w:rsidRPr="009259BB">
        <w:rPr>
          <w:rFonts w:ascii="Arial" w:hAnsi="Arial" w:cs="Arial"/>
          <w:sz w:val="22"/>
          <w:szCs w:val="22"/>
        </w:rPr>
        <w:t xml:space="preserve">ransform) </w:t>
      </w:r>
      <w:r w:rsidR="006B635D" w:rsidRPr="009259BB">
        <w:rPr>
          <w:rFonts w:ascii="Arial" w:hAnsi="Arial" w:cs="Arial"/>
          <w:sz w:val="22"/>
          <w:szCs w:val="22"/>
        </w:rPr>
        <w:t xml:space="preserve">on </w:t>
      </w:r>
      <w:r w:rsidR="00C351D4" w:rsidRPr="009259BB">
        <w:rPr>
          <w:rFonts w:ascii="Arial" w:hAnsi="Arial" w:cs="Arial"/>
          <w:sz w:val="22"/>
          <w:szCs w:val="22"/>
        </w:rPr>
        <w:t>G</w:t>
      </w:r>
      <w:r w:rsidR="006B635D" w:rsidRPr="009259BB">
        <w:rPr>
          <w:rFonts w:ascii="Arial" w:hAnsi="Arial" w:cs="Arial"/>
          <w:sz w:val="22"/>
          <w:szCs w:val="22"/>
        </w:rPr>
        <w:t>alax</w:t>
      </w:r>
      <w:r w:rsidR="00F270A6" w:rsidRPr="009259BB">
        <w:rPr>
          <w:rFonts w:ascii="Arial" w:hAnsi="Arial" w:cs="Arial"/>
          <w:sz w:val="22"/>
          <w:szCs w:val="22"/>
        </w:rPr>
        <w:t>y (Afgan et al,2016)</w:t>
      </w:r>
      <w:r w:rsidR="006B635D" w:rsidRPr="009259BB">
        <w:rPr>
          <w:rFonts w:ascii="Arial" w:hAnsi="Arial" w:cs="Arial"/>
          <w:color w:val="FF0000"/>
          <w:sz w:val="22"/>
          <w:szCs w:val="22"/>
        </w:rPr>
        <w:t xml:space="preserve"> </w:t>
      </w:r>
      <w:r w:rsidR="006B635D" w:rsidRPr="009259BB">
        <w:rPr>
          <w:rFonts w:ascii="Arial" w:hAnsi="Arial" w:cs="Arial"/>
          <w:color w:val="000000" w:themeColor="text1"/>
          <w:sz w:val="22"/>
          <w:szCs w:val="22"/>
        </w:rPr>
        <w:t xml:space="preserve">which produced a multiple sequence </w:t>
      </w:r>
      <w:r w:rsidR="00F270A6" w:rsidRPr="009259BB">
        <w:rPr>
          <w:rFonts w:ascii="Arial" w:hAnsi="Arial" w:cs="Arial"/>
          <w:color w:val="000000" w:themeColor="text1"/>
          <w:sz w:val="22"/>
          <w:szCs w:val="22"/>
        </w:rPr>
        <w:t>alignment</w:t>
      </w:r>
      <w:r w:rsidR="006B635D" w:rsidRPr="009259BB">
        <w:rPr>
          <w:rFonts w:ascii="Arial" w:hAnsi="Arial" w:cs="Arial"/>
          <w:color w:val="000000" w:themeColor="text1"/>
          <w:sz w:val="22"/>
          <w:szCs w:val="22"/>
        </w:rPr>
        <w:t xml:space="preserve"> file</w:t>
      </w:r>
      <w:r w:rsidR="00D91625" w:rsidRPr="009259BB">
        <w:rPr>
          <w:rFonts w:ascii="Arial" w:hAnsi="Arial" w:cs="Arial"/>
          <w:color w:val="000000" w:themeColor="text1"/>
          <w:sz w:val="22"/>
          <w:szCs w:val="22"/>
        </w:rPr>
        <w:t xml:space="preserve"> </w:t>
      </w:r>
      <w:r w:rsidR="006B635D" w:rsidRPr="009259BB">
        <w:rPr>
          <w:rFonts w:ascii="Arial" w:hAnsi="Arial" w:cs="Arial"/>
          <w:color w:val="000000" w:themeColor="text1"/>
          <w:sz w:val="22"/>
          <w:szCs w:val="22"/>
        </w:rPr>
        <w:t xml:space="preserve">containing 15 </w:t>
      </w:r>
      <w:r w:rsidR="00FE280E" w:rsidRPr="009259BB">
        <w:rPr>
          <w:rFonts w:ascii="Arial" w:hAnsi="Arial" w:cs="Arial"/>
          <w:color w:val="000000" w:themeColor="text1"/>
          <w:sz w:val="22"/>
          <w:szCs w:val="22"/>
        </w:rPr>
        <w:t xml:space="preserve">trimmed and </w:t>
      </w:r>
      <w:r w:rsidR="006B635D" w:rsidRPr="009259BB">
        <w:rPr>
          <w:rFonts w:ascii="Arial" w:hAnsi="Arial" w:cs="Arial"/>
          <w:color w:val="000000" w:themeColor="text1"/>
          <w:sz w:val="22"/>
          <w:szCs w:val="22"/>
        </w:rPr>
        <w:t>aligned sequences</w:t>
      </w:r>
      <w:r w:rsidR="00B5424D" w:rsidRPr="009259BB">
        <w:rPr>
          <w:rFonts w:ascii="Arial" w:hAnsi="Arial" w:cs="Arial"/>
          <w:color w:val="000000" w:themeColor="text1"/>
          <w:sz w:val="22"/>
          <w:szCs w:val="22"/>
        </w:rPr>
        <w:t xml:space="preserve"> (including CfaS)</w:t>
      </w:r>
      <w:r w:rsidR="006B635D" w:rsidRPr="009259BB">
        <w:rPr>
          <w:rFonts w:ascii="Arial" w:hAnsi="Arial" w:cs="Arial"/>
          <w:color w:val="000000" w:themeColor="text1"/>
          <w:sz w:val="22"/>
          <w:szCs w:val="22"/>
        </w:rPr>
        <w:t xml:space="preserve">. </w:t>
      </w:r>
      <w:r w:rsidR="00134E51" w:rsidRPr="009259BB">
        <w:rPr>
          <w:rFonts w:ascii="Arial" w:hAnsi="Arial" w:cs="Arial"/>
          <w:color w:val="000000" w:themeColor="text1"/>
          <w:sz w:val="22"/>
          <w:szCs w:val="22"/>
        </w:rPr>
        <w:t>A corresponding nucleotide sequences file was created using ncf</w:t>
      </w:r>
      <w:r w:rsidR="00FE280E" w:rsidRPr="009259BB">
        <w:rPr>
          <w:rFonts w:ascii="Arial" w:hAnsi="Arial" w:cs="Arial"/>
          <w:color w:val="000000" w:themeColor="text1"/>
          <w:sz w:val="22"/>
          <w:szCs w:val="22"/>
        </w:rPr>
        <w:t>p (</w:t>
      </w:r>
      <w:hyperlink r:id="rId14" w:history="1">
        <w:r w:rsidR="00FE280E" w:rsidRPr="009259BB">
          <w:rPr>
            <w:rStyle w:val="Hyperlink"/>
            <w:rFonts w:ascii="Arial" w:hAnsi="Arial" w:cs="Arial"/>
            <w:sz w:val="22"/>
            <w:szCs w:val="22"/>
          </w:rPr>
          <w:t>https://ncfp.readthedocs.io/en/latest/about.html</w:t>
        </w:r>
      </w:hyperlink>
      <w:r w:rsidR="00FE280E" w:rsidRPr="009259BB">
        <w:rPr>
          <w:rFonts w:ascii="Arial" w:hAnsi="Arial" w:cs="Arial"/>
          <w:color w:val="000000" w:themeColor="text1"/>
          <w:sz w:val="22"/>
          <w:szCs w:val="22"/>
        </w:rPr>
        <w:t>)</w:t>
      </w:r>
      <w:r w:rsidR="003D0701" w:rsidRPr="009259BB">
        <w:rPr>
          <w:rFonts w:ascii="Arial" w:hAnsi="Arial" w:cs="Arial"/>
          <w:sz w:val="22"/>
          <w:szCs w:val="22"/>
        </w:rPr>
        <w:t xml:space="preserve">, </w:t>
      </w:r>
      <w:r w:rsidR="00134E51" w:rsidRPr="009259BB">
        <w:rPr>
          <w:rFonts w:ascii="Arial" w:hAnsi="Arial" w:cs="Arial"/>
          <w:sz w:val="22"/>
          <w:szCs w:val="22"/>
        </w:rPr>
        <w:t xml:space="preserve">only 12 of the 15 </w:t>
      </w:r>
      <w:r w:rsidR="00C70004" w:rsidRPr="009259BB">
        <w:rPr>
          <w:rFonts w:ascii="Arial" w:hAnsi="Arial" w:cs="Arial"/>
          <w:sz w:val="22"/>
          <w:szCs w:val="22"/>
        </w:rPr>
        <w:t>sequences</w:t>
      </w:r>
      <w:r w:rsidR="00134E51" w:rsidRPr="009259BB">
        <w:rPr>
          <w:rFonts w:ascii="Arial" w:hAnsi="Arial" w:cs="Arial"/>
          <w:sz w:val="22"/>
          <w:szCs w:val="22"/>
        </w:rPr>
        <w:t xml:space="preserve"> </w:t>
      </w:r>
      <w:r w:rsidR="00FB58BD" w:rsidRPr="009259BB">
        <w:rPr>
          <w:rFonts w:ascii="Arial" w:hAnsi="Arial" w:cs="Arial"/>
          <w:sz w:val="22"/>
          <w:szCs w:val="22"/>
        </w:rPr>
        <w:t xml:space="preserve">successfully </w:t>
      </w:r>
      <w:r w:rsidR="00134E51" w:rsidRPr="009259BB">
        <w:rPr>
          <w:rFonts w:ascii="Arial" w:hAnsi="Arial" w:cs="Arial"/>
          <w:sz w:val="22"/>
          <w:szCs w:val="22"/>
        </w:rPr>
        <w:t xml:space="preserve">converted to nucleotides. </w:t>
      </w:r>
      <w:r w:rsidR="00D3322F" w:rsidRPr="009259BB">
        <w:rPr>
          <w:rFonts w:ascii="Arial" w:hAnsi="Arial" w:cs="Arial"/>
          <w:sz w:val="22"/>
          <w:szCs w:val="22"/>
        </w:rPr>
        <w:t xml:space="preserve">Following this, a </w:t>
      </w:r>
      <w:r w:rsidR="00134E51" w:rsidRPr="009259BB">
        <w:rPr>
          <w:rFonts w:ascii="Arial" w:hAnsi="Arial" w:cs="Arial"/>
          <w:sz w:val="22"/>
          <w:szCs w:val="22"/>
        </w:rPr>
        <w:t xml:space="preserve">python script </w:t>
      </w:r>
      <w:r w:rsidR="00134E51" w:rsidRPr="009259BB">
        <w:rPr>
          <w:rFonts w:ascii="Arial" w:hAnsi="Arial" w:cs="Arial"/>
          <w:color w:val="000000" w:themeColor="text1"/>
          <w:sz w:val="22"/>
          <w:szCs w:val="22"/>
        </w:rPr>
        <w:t>was written on Spyder to rename all th</w:t>
      </w:r>
      <w:r w:rsidR="00BD52AB" w:rsidRPr="009259BB">
        <w:rPr>
          <w:rFonts w:ascii="Arial" w:hAnsi="Arial" w:cs="Arial"/>
          <w:color w:val="000000" w:themeColor="text1"/>
          <w:sz w:val="22"/>
          <w:szCs w:val="22"/>
        </w:rPr>
        <w:t>e</w:t>
      </w:r>
      <w:r w:rsidR="00134E51" w:rsidRPr="009259BB">
        <w:rPr>
          <w:rFonts w:ascii="Arial" w:hAnsi="Arial" w:cs="Arial"/>
          <w:color w:val="000000" w:themeColor="text1"/>
          <w:sz w:val="22"/>
          <w:szCs w:val="22"/>
        </w:rPr>
        <w:t xml:space="preserve"> nucleotide </w:t>
      </w:r>
      <w:r w:rsidR="00D3322F" w:rsidRPr="009259BB">
        <w:rPr>
          <w:rFonts w:ascii="Arial" w:hAnsi="Arial" w:cs="Arial"/>
          <w:color w:val="000000" w:themeColor="text1"/>
          <w:sz w:val="22"/>
          <w:szCs w:val="22"/>
        </w:rPr>
        <w:t>sequences</w:t>
      </w:r>
      <w:r w:rsidR="00134E51" w:rsidRPr="009259BB">
        <w:rPr>
          <w:rFonts w:ascii="Arial" w:hAnsi="Arial" w:cs="Arial"/>
          <w:color w:val="000000" w:themeColor="text1"/>
          <w:sz w:val="22"/>
          <w:szCs w:val="22"/>
        </w:rPr>
        <w:t xml:space="preserve"> in order for them to be </w:t>
      </w:r>
      <w:r w:rsidR="001276E0" w:rsidRPr="009259BB">
        <w:rPr>
          <w:rFonts w:ascii="Arial" w:hAnsi="Arial" w:cs="Arial"/>
          <w:color w:val="000000" w:themeColor="text1"/>
          <w:sz w:val="22"/>
          <w:szCs w:val="22"/>
        </w:rPr>
        <w:t>read by</w:t>
      </w:r>
      <w:r w:rsidR="00D3322F" w:rsidRPr="009259BB">
        <w:rPr>
          <w:rFonts w:ascii="Arial" w:hAnsi="Arial" w:cs="Arial"/>
          <w:color w:val="000000" w:themeColor="text1"/>
          <w:sz w:val="22"/>
          <w:szCs w:val="22"/>
        </w:rPr>
        <w:t xml:space="preserve"> the back-translate tool </w:t>
      </w:r>
      <w:r w:rsidR="00BD52AB" w:rsidRPr="009259BB">
        <w:rPr>
          <w:rFonts w:ascii="Arial" w:hAnsi="Arial" w:cs="Arial"/>
          <w:color w:val="000000" w:themeColor="text1"/>
          <w:sz w:val="22"/>
          <w:szCs w:val="22"/>
        </w:rPr>
        <w:t>(</w:t>
      </w:r>
      <w:hyperlink r:id="rId15" w:history="1">
        <w:r w:rsidR="00D3322F" w:rsidRPr="009259BB">
          <w:rPr>
            <w:rStyle w:val="Hyperlink"/>
            <w:rFonts w:ascii="Arial" w:hAnsi="Arial" w:cs="Arial"/>
            <w:sz w:val="22"/>
            <w:szCs w:val="22"/>
          </w:rPr>
          <w:t>https://github.com/am7861/completed_projects/blob/main/4th_year_project/rename_nt.py</w:t>
        </w:r>
      </w:hyperlink>
      <w:r w:rsidR="00BD52AB" w:rsidRPr="009259BB">
        <w:rPr>
          <w:rFonts w:ascii="Arial" w:hAnsi="Arial" w:cs="Arial"/>
          <w:color w:val="000000" w:themeColor="text1"/>
          <w:sz w:val="22"/>
          <w:szCs w:val="22"/>
        </w:rPr>
        <w:t>)</w:t>
      </w:r>
      <w:r w:rsidR="001276E0" w:rsidRPr="009259BB">
        <w:rPr>
          <w:rFonts w:ascii="Arial" w:hAnsi="Arial" w:cs="Arial"/>
          <w:color w:val="000000" w:themeColor="text1"/>
          <w:sz w:val="22"/>
          <w:szCs w:val="22"/>
        </w:rPr>
        <w:t>.</w:t>
      </w:r>
    </w:p>
    <w:p w14:paraId="0E14A3A1" w14:textId="77777777" w:rsidR="00D3322F" w:rsidRPr="009259BB" w:rsidRDefault="00D3322F" w:rsidP="009259BB">
      <w:pPr>
        <w:spacing w:line="360" w:lineRule="auto"/>
        <w:rPr>
          <w:rFonts w:ascii="Arial" w:hAnsi="Arial" w:cs="Arial"/>
          <w:color w:val="000000" w:themeColor="text1"/>
          <w:sz w:val="22"/>
          <w:szCs w:val="22"/>
        </w:rPr>
      </w:pPr>
    </w:p>
    <w:p w14:paraId="6EE010F9" w14:textId="77777777" w:rsidR="002455CF" w:rsidRPr="009259BB" w:rsidRDefault="001276E0"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 xml:space="preserve">The renamed nucleotide </w:t>
      </w:r>
      <w:r w:rsidR="00D3322F" w:rsidRPr="009259BB">
        <w:rPr>
          <w:rFonts w:ascii="Arial" w:hAnsi="Arial" w:cs="Arial"/>
          <w:color w:val="000000" w:themeColor="text1"/>
          <w:sz w:val="22"/>
          <w:szCs w:val="22"/>
        </w:rPr>
        <w:t>sequences</w:t>
      </w:r>
      <w:r w:rsidRPr="009259BB">
        <w:rPr>
          <w:rFonts w:ascii="Arial" w:hAnsi="Arial" w:cs="Arial"/>
          <w:color w:val="000000" w:themeColor="text1"/>
          <w:sz w:val="22"/>
          <w:szCs w:val="22"/>
        </w:rPr>
        <w:t xml:space="preserve"> file and the aligned amino acid sequences from </w:t>
      </w:r>
      <w:r w:rsidR="00D3322F" w:rsidRPr="009259BB">
        <w:rPr>
          <w:rFonts w:ascii="Arial" w:hAnsi="Arial" w:cs="Arial"/>
          <w:color w:val="000000" w:themeColor="text1"/>
          <w:sz w:val="22"/>
          <w:szCs w:val="22"/>
        </w:rPr>
        <w:t xml:space="preserve">MAFFT </w:t>
      </w:r>
      <w:r w:rsidRPr="009259BB">
        <w:rPr>
          <w:rFonts w:ascii="Arial" w:hAnsi="Arial" w:cs="Arial"/>
          <w:color w:val="000000" w:themeColor="text1"/>
          <w:sz w:val="22"/>
          <w:szCs w:val="22"/>
        </w:rPr>
        <w:t xml:space="preserve">were uploaded to </w:t>
      </w:r>
      <w:r w:rsidR="00D3322F" w:rsidRPr="009259BB">
        <w:rPr>
          <w:rFonts w:ascii="Arial" w:hAnsi="Arial" w:cs="Arial"/>
          <w:color w:val="000000" w:themeColor="text1"/>
          <w:sz w:val="22"/>
          <w:szCs w:val="22"/>
        </w:rPr>
        <w:t>G</w:t>
      </w:r>
      <w:r w:rsidR="00427A8F" w:rsidRPr="009259BB">
        <w:rPr>
          <w:rFonts w:ascii="Arial" w:hAnsi="Arial" w:cs="Arial"/>
          <w:color w:val="000000" w:themeColor="text1"/>
          <w:sz w:val="22"/>
          <w:szCs w:val="22"/>
        </w:rPr>
        <w:t>alaxy</w:t>
      </w:r>
      <w:r w:rsidRPr="009259BB">
        <w:rPr>
          <w:rFonts w:ascii="Arial" w:hAnsi="Arial" w:cs="Arial"/>
          <w:color w:val="000000" w:themeColor="text1"/>
          <w:sz w:val="22"/>
          <w:szCs w:val="22"/>
        </w:rPr>
        <w:t xml:space="preserve"> and put through </w:t>
      </w:r>
      <w:r w:rsidR="00D3322F" w:rsidRPr="009259BB">
        <w:rPr>
          <w:rFonts w:ascii="Arial" w:hAnsi="Arial" w:cs="Arial"/>
          <w:color w:val="000000" w:themeColor="text1"/>
          <w:sz w:val="22"/>
          <w:szCs w:val="22"/>
        </w:rPr>
        <w:t xml:space="preserve">the </w:t>
      </w:r>
      <w:r w:rsidR="006E300A" w:rsidRPr="009259BB">
        <w:rPr>
          <w:rFonts w:ascii="Arial" w:hAnsi="Arial" w:cs="Arial"/>
          <w:color w:val="000000" w:themeColor="text1"/>
          <w:sz w:val="22"/>
          <w:szCs w:val="22"/>
        </w:rPr>
        <w:t>“</w:t>
      </w:r>
      <w:r w:rsidR="00D3322F" w:rsidRPr="009259BB">
        <w:rPr>
          <w:rFonts w:ascii="Arial" w:hAnsi="Arial" w:cs="Arial"/>
          <w:color w:val="000000" w:themeColor="text1"/>
          <w:sz w:val="22"/>
          <w:szCs w:val="22"/>
        </w:rPr>
        <w:t>Thread Nucleotides onto a Protein Alignment (back-translation)</w:t>
      </w:r>
      <w:r w:rsidR="006E300A" w:rsidRPr="009259BB">
        <w:rPr>
          <w:rFonts w:ascii="Arial" w:hAnsi="Arial" w:cs="Arial"/>
          <w:color w:val="000000" w:themeColor="text1"/>
          <w:sz w:val="22"/>
          <w:szCs w:val="22"/>
        </w:rPr>
        <w:t xml:space="preserve">” </w:t>
      </w:r>
      <w:r w:rsidR="00D3322F" w:rsidRPr="009259BB">
        <w:rPr>
          <w:rFonts w:ascii="Arial" w:hAnsi="Arial" w:cs="Arial"/>
          <w:color w:val="000000" w:themeColor="text1"/>
          <w:sz w:val="22"/>
          <w:szCs w:val="22"/>
        </w:rPr>
        <w:t xml:space="preserve">tool </w:t>
      </w:r>
      <w:r w:rsidRPr="009259BB">
        <w:rPr>
          <w:rFonts w:ascii="Arial" w:hAnsi="Arial" w:cs="Arial"/>
          <w:color w:val="000000" w:themeColor="text1"/>
          <w:sz w:val="22"/>
          <w:szCs w:val="22"/>
        </w:rPr>
        <w:t xml:space="preserve">to produce a codon aware nucleotide alignment. </w:t>
      </w:r>
    </w:p>
    <w:p w14:paraId="46763818" w14:textId="5123916A" w:rsidR="001276E0" w:rsidRPr="009259BB" w:rsidRDefault="001276E0"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The</w:t>
      </w:r>
      <w:r w:rsidR="002455CF" w:rsidRPr="009259BB">
        <w:rPr>
          <w:rFonts w:ascii="Arial" w:hAnsi="Arial" w:cs="Arial"/>
          <w:color w:val="000000" w:themeColor="text1"/>
          <w:sz w:val="22"/>
          <w:szCs w:val="22"/>
        </w:rPr>
        <w:t xml:space="preserve"> subsequent</w:t>
      </w:r>
      <w:r w:rsidRPr="009259BB">
        <w:rPr>
          <w:rFonts w:ascii="Arial" w:hAnsi="Arial" w:cs="Arial"/>
          <w:color w:val="000000" w:themeColor="text1"/>
          <w:sz w:val="22"/>
          <w:szCs w:val="22"/>
        </w:rPr>
        <w:t xml:space="preserve"> file produced</w:t>
      </w:r>
      <w:r w:rsidR="00D97ABA" w:rsidRPr="009259BB">
        <w:rPr>
          <w:rFonts w:ascii="Arial" w:hAnsi="Arial" w:cs="Arial"/>
          <w:color w:val="000000" w:themeColor="text1"/>
          <w:sz w:val="22"/>
          <w:szCs w:val="22"/>
        </w:rPr>
        <w:t xml:space="preserve"> was</w:t>
      </w:r>
      <w:r w:rsidRPr="009259BB">
        <w:rPr>
          <w:rFonts w:ascii="Arial" w:hAnsi="Arial" w:cs="Arial"/>
          <w:color w:val="000000" w:themeColor="text1"/>
          <w:sz w:val="22"/>
          <w:szCs w:val="22"/>
        </w:rPr>
        <w:t xml:space="preserve"> used as the input file for </w:t>
      </w:r>
      <w:r w:rsidR="00D3322F" w:rsidRPr="009259BB">
        <w:rPr>
          <w:rFonts w:ascii="Arial" w:hAnsi="Arial" w:cs="Arial"/>
          <w:color w:val="000000" w:themeColor="text1"/>
          <w:sz w:val="22"/>
          <w:szCs w:val="22"/>
        </w:rPr>
        <w:t>Randomized Axelerated Maximum Likelihood (</w:t>
      </w:r>
      <w:r w:rsidRPr="009259BB">
        <w:rPr>
          <w:rFonts w:ascii="Arial" w:hAnsi="Arial" w:cs="Arial"/>
          <w:color w:val="000000" w:themeColor="text1"/>
          <w:sz w:val="22"/>
          <w:szCs w:val="22"/>
        </w:rPr>
        <w:t>RaxML</w:t>
      </w:r>
      <w:r w:rsidR="00D3322F" w:rsidRPr="009259BB">
        <w:rPr>
          <w:rFonts w:ascii="Arial" w:hAnsi="Arial" w:cs="Arial"/>
          <w:color w:val="000000" w:themeColor="text1"/>
          <w:sz w:val="22"/>
          <w:szCs w:val="22"/>
        </w:rPr>
        <w:t>)</w:t>
      </w:r>
      <w:r w:rsidR="00D97ABA" w:rsidRPr="009259BB">
        <w:rPr>
          <w:rFonts w:ascii="Arial" w:hAnsi="Arial" w:cs="Arial"/>
          <w:color w:val="000000" w:themeColor="text1"/>
          <w:sz w:val="22"/>
          <w:szCs w:val="22"/>
        </w:rPr>
        <w:t xml:space="preserve"> where </w:t>
      </w:r>
      <w:r w:rsidR="00BC54DC" w:rsidRPr="009259BB">
        <w:rPr>
          <w:rFonts w:ascii="Arial" w:hAnsi="Arial" w:cs="Arial"/>
          <w:color w:val="000000" w:themeColor="text1"/>
          <w:sz w:val="22"/>
          <w:szCs w:val="22"/>
        </w:rPr>
        <w:t xml:space="preserve">150 bootstrap </w:t>
      </w:r>
      <w:r w:rsidR="00582117" w:rsidRPr="009259BB">
        <w:rPr>
          <w:rFonts w:ascii="Arial" w:hAnsi="Arial" w:cs="Arial"/>
          <w:color w:val="000000" w:themeColor="text1"/>
          <w:sz w:val="22"/>
          <w:szCs w:val="22"/>
        </w:rPr>
        <w:t xml:space="preserve">runs </w:t>
      </w:r>
      <w:r w:rsidR="00BC54DC" w:rsidRPr="009259BB">
        <w:rPr>
          <w:rFonts w:ascii="Arial" w:hAnsi="Arial" w:cs="Arial"/>
          <w:color w:val="000000" w:themeColor="text1"/>
          <w:sz w:val="22"/>
          <w:szCs w:val="22"/>
        </w:rPr>
        <w:t>were entered</w:t>
      </w:r>
      <w:r w:rsidR="00582117" w:rsidRPr="009259BB">
        <w:rPr>
          <w:rFonts w:ascii="Arial" w:hAnsi="Arial" w:cs="Arial"/>
          <w:color w:val="000000" w:themeColor="text1"/>
          <w:sz w:val="22"/>
          <w:szCs w:val="22"/>
        </w:rPr>
        <w:t>, t</w:t>
      </w:r>
      <w:r w:rsidR="00BC54DC" w:rsidRPr="009259BB">
        <w:rPr>
          <w:rFonts w:ascii="Arial" w:hAnsi="Arial" w:cs="Arial"/>
          <w:color w:val="000000" w:themeColor="text1"/>
          <w:sz w:val="22"/>
          <w:szCs w:val="22"/>
        </w:rPr>
        <w:t>he algorithm chosen was “Rapid bootstrapping and best ML tree search”</w:t>
      </w:r>
      <w:r w:rsidR="00582117" w:rsidRPr="009259BB">
        <w:rPr>
          <w:rFonts w:ascii="Arial" w:hAnsi="Arial" w:cs="Arial"/>
          <w:color w:val="000000" w:themeColor="text1"/>
          <w:sz w:val="22"/>
          <w:szCs w:val="22"/>
        </w:rPr>
        <w:t xml:space="preserve"> </w:t>
      </w:r>
      <w:r w:rsidR="00803FD9" w:rsidRPr="009259BB">
        <w:rPr>
          <w:rFonts w:ascii="Arial" w:hAnsi="Arial" w:cs="Arial"/>
          <w:color w:val="000000" w:themeColor="text1"/>
          <w:sz w:val="22"/>
          <w:szCs w:val="22"/>
        </w:rPr>
        <w:t xml:space="preserve">and </w:t>
      </w:r>
      <w:r w:rsidR="00582117" w:rsidRPr="009259BB">
        <w:rPr>
          <w:rFonts w:ascii="Arial" w:hAnsi="Arial" w:cs="Arial"/>
          <w:color w:val="000000" w:themeColor="text1"/>
          <w:sz w:val="22"/>
          <w:szCs w:val="22"/>
        </w:rPr>
        <w:t>the substitution model was</w:t>
      </w:r>
      <w:r w:rsidR="00803FD9" w:rsidRPr="009259BB">
        <w:rPr>
          <w:rFonts w:ascii="Arial" w:hAnsi="Arial" w:cs="Arial"/>
          <w:color w:val="000000" w:themeColor="text1"/>
          <w:sz w:val="22"/>
          <w:szCs w:val="22"/>
        </w:rPr>
        <w:t xml:space="preserve"> GTR -GAMMA</w:t>
      </w:r>
      <w:r w:rsidR="00D97ABA" w:rsidRPr="009259BB">
        <w:rPr>
          <w:rFonts w:ascii="Arial" w:hAnsi="Arial" w:cs="Arial"/>
          <w:color w:val="000000" w:themeColor="text1"/>
          <w:sz w:val="22"/>
          <w:szCs w:val="22"/>
        </w:rPr>
        <w:t>.</w:t>
      </w:r>
      <w:r w:rsidR="00803FD9" w:rsidRPr="009259BB">
        <w:rPr>
          <w:rFonts w:ascii="Arial" w:hAnsi="Arial" w:cs="Arial"/>
          <w:color w:val="000000" w:themeColor="text1"/>
          <w:sz w:val="22"/>
          <w:szCs w:val="22"/>
        </w:rPr>
        <w:t xml:space="preserve"> </w:t>
      </w:r>
      <w:r w:rsidR="00D97ABA" w:rsidRPr="009259BB">
        <w:rPr>
          <w:rFonts w:ascii="Arial" w:hAnsi="Arial" w:cs="Arial"/>
          <w:color w:val="000000" w:themeColor="text1"/>
          <w:sz w:val="22"/>
          <w:szCs w:val="22"/>
        </w:rPr>
        <w:t>A</w:t>
      </w:r>
      <w:r w:rsidRPr="009259BB">
        <w:rPr>
          <w:rFonts w:ascii="Arial" w:hAnsi="Arial" w:cs="Arial"/>
          <w:color w:val="000000" w:themeColor="text1"/>
          <w:sz w:val="22"/>
          <w:szCs w:val="22"/>
        </w:rPr>
        <w:t xml:space="preserve"> </w:t>
      </w:r>
      <w:r w:rsidR="00B82279" w:rsidRPr="009259BB">
        <w:rPr>
          <w:rFonts w:ascii="Arial" w:hAnsi="Arial" w:cs="Arial"/>
          <w:color w:val="000000" w:themeColor="text1"/>
          <w:sz w:val="22"/>
          <w:szCs w:val="22"/>
        </w:rPr>
        <w:t>phylogenetic</w:t>
      </w:r>
      <w:r w:rsidRPr="009259BB">
        <w:rPr>
          <w:rFonts w:ascii="Arial" w:hAnsi="Arial" w:cs="Arial"/>
          <w:color w:val="000000" w:themeColor="text1"/>
          <w:sz w:val="22"/>
          <w:szCs w:val="22"/>
        </w:rPr>
        <w:t xml:space="preserve"> tree</w:t>
      </w:r>
      <w:r w:rsidR="00427A8F" w:rsidRPr="009259BB">
        <w:rPr>
          <w:rFonts w:ascii="Arial" w:hAnsi="Arial" w:cs="Arial"/>
          <w:color w:val="000000" w:themeColor="text1"/>
          <w:sz w:val="22"/>
          <w:szCs w:val="22"/>
        </w:rPr>
        <w:t xml:space="preserve"> </w:t>
      </w:r>
      <w:r w:rsidR="00803FD9" w:rsidRPr="009259BB">
        <w:rPr>
          <w:rFonts w:ascii="Arial" w:hAnsi="Arial" w:cs="Arial"/>
          <w:color w:val="000000" w:themeColor="text1"/>
          <w:sz w:val="22"/>
          <w:szCs w:val="22"/>
        </w:rPr>
        <w:t xml:space="preserve">was </w:t>
      </w:r>
      <w:r w:rsidR="00D97ABA" w:rsidRPr="009259BB">
        <w:rPr>
          <w:rFonts w:ascii="Arial" w:hAnsi="Arial" w:cs="Arial"/>
          <w:color w:val="000000" w:themeColor="text1"/>
          <w:sz w:val="22"/>
          <w:szCs w:val="22"/>
        </w:rPr>
        <w:t>the output, created using the</w:t>
      </w:r>
      <w:r w:rsidR="00803FD9" w:rsidRPr="009259BB">
        <w:rPr>
          <w:rFonts w:ascii="Arial" w:hAnsi="Arial" w:cs="Arial"/>
          <w:color w:val="000000" w:themeColor="text1"/>
          <w:sz w:val="22"/>
          <w:szCs w:val="22"/>
        </w:rPr>
        <w:t xml:space="preserve"> maximum lik</w:t>
      </w:r>
      <w:r w:rsidR="00B82279" w:rsidRPr="009259BB">
        <w:rPr>
          <w:rFonts w:ascii="Arial" w:hAnsi="Arial" w:cs="Arial"/>
          <w:color w:val="000000" w:themeColor="text1"/>
          <w:sz w:val="22"/>
          <w:szCs w:val="22"/>
        </w:rPr>
        <w:t>eli</w:t>
      </w:r>
      <w:r w:rsidR="00803FD9" w:rsidRPr="009259BB">
        <w:rPr>
          <w:rFonts w:ascii="Arial" w:hAnsi="Arial" w:cs="Arial"/>
          <w:color w:val="000000" w:themeColor="text1"/>
          <w:sz w:val="22"/>
          <w:szCs w:val="22"/>
        </w:rPr>
        <w:t>hood metho</w:t>
      </w:r>
      <w:r w:rsidR="00B5424D" w:rsidRPr="009259BB">
        <w:rPr>
          <w:rFonts w:ascii="Arial" w:hAnsi="Arial" w:cs="Arial"/>
          <w:color w:val="000000" w:themeColor="text1"/>
          <w:sz w:val="22"/>
          <w:szCs w:val="22"/>
        </w:rPr>
        <w:t>d</w:t>
      </w:r>
      <w:r w:rsidR="00D97ABA" w:rsidRPr="009259BB">
        <w:rPr>
          <w:rFonts w:ascii="Arial" w:hAnsi="Arial" w:cs="Arial"/>
          <w:color w:val="000000" w:themeColor="text1"/>
          <w:sz w:val="22"/>
          <w:szCs w:val="22"/>
        </w:rPr>
        <w:t xml:space="preserve"> and</w:t>
      </w:r>
      <w:r w:rsidR="00B82279" w:rsidRPr="009259BB">
        <w:rPr>
          <w:rFonts w:ascii="Arial" w:hAnsi="Arial" w:cs="Arial"/>
          <w:color w:val="000000" w:themeColor="text1"/>
          <w:sz w:val="22"/>
          <w:szCs w:val="22"/>
        </w:rPr>
        <w:t xml:space="preserve"> </w:t>
      </w:r>
      <w:r w:rsidR="00B5424D" w:rsidRPr="009259BB">
        <w:rPr>
          <w:rFonts w:ascii="Arial" w:hAnsi="Arial" w:cs="Arial"/>
          <w:color w:val="000000" w:themeColor="text1"/>
          <w:sz w:val="22"/>
          <w:szCs w:val="22"/>
        </w:rPr>
        <w:t>consisting</w:t>
      </w:r>
      <w:r w:rsidR="00200F6D" w:rsidRPr="009259BB">
        <w:rPr>
          <w:rFonts w:ascii="Arial" w:hAnsi="Arial" w:cs="Arial"/>
          <w:color w:val="000000" w:themeColor="text1"/>
          <w:sz w:val="22"/>
          <w:szCs w:val="22"/>
        </w:rPr>
        <w:t xml:space="preserve"> of </w:t>
      </w:r>
      <w:r w:rsidR="00427A8F" w:rsidRPr="009259BB">
        <w:rPr>
          <w:rFonts w:ascii="Arial" w:hAnsi="Arial" w:cs="Arial"/>
          <w:color w:val="000000" w:themeColor="text1"/>
          <w:sz w:val="22"/>
          <w:szCs w:val="22"/>
        </w:rPr>
        <w:t>12 proteins</w:t>
      </w:r>
      <w:r w:rsidR="00B5424D" w:rsidRPr="009259BB">
        <w:rPr>
          <w:rFonts w:ascii="Arial" w:hAnsi="Arial" w:cs="Arial"/>
          <w:color w:val="000000" w:themeColor="text1"/>
          <w:sz w:val="22"/>
          <w:szCs w:val="22"/>
        </w:rPr>
        <w:t xml:space="preserve">. </w:t>
      </w:r>
      <w:r w:rsidRPr="009259BB">
        <w:rPr>
          <w:rFonts w:ascii="Arial" w:hAnsi="Arial" w:cs="Arial"/>
          <w:color w:val="000000" w:themeColor="text1"/>
          <w:sz w:val="22"/>
          <w:szCs w:val="22"/>
        </w:rPr>
        <w:t>FigTree</w:t>
      </w:r>
      <w:r w:rsidR="009F772D" w:rsidRPr="009259BB">
        <w:rPr>
          <w:rFonts w:ascii="Arial" w:hAnsi="Arial" w:cs="Arial"/>
          <w:color w:val="000000" w:themeColor="text1"/>
          <w:sz w:val="22"/>
          <w:szCs w:val="22"/>
        </w:rPr>
        <w:t xml:space="preserve"> </w:t>
      </w:r>
      <w:r w:rsidRPr="009259BB">
        <w:rPr>
          <w:rFonts w:ascii="Arial" w:hAnsi="Arial" w:cs="Arial"/>
          <w:color w:val="000000" w:themeColor="text1"/>
          <w:sz w:val="22"/>
          <w:szCs w:val="22"/>
        </w:rPr>
        <w:t>was used to visualise the resulting tree</w:t>
      </w:r>
      <w:r w:rsidR="00A34011" w:rsidRPr="009259BB">
        <w:rPr>
          <w:rFonts w:ascii="Arial" w:hAnsi="Arial" w:cs="Arial"/>
          <w:color w:val="000000" w:themeColor="text1"/>
          <w:sz w:val="22"/>
          <w:szCs w:val="22"/>
        </w:rPr>
        <w:t>.</w:t>
      </w:r>
    </w:p>
    <w:p w14:paraId="1B38FE22" w14:textId="0897EC11" w:rsidR="00E14D4A" w:rsidRDefault="00E14D4A" w:rsidP="009259BB">
      <w:pPr>
        <w:spacing w:line="360" w:lineRule="auto"/>
        <w:rPr>
          <w:rFonts w:ascii="Arial" w:hAnsi="Arial" w:cs="Arial"/>
          <w:color w:val="000000" w:themeColor="text1"/>
          <w:sz w:val="22"/>
          <w:szCs w:val="22"/>
        </w:rPr>
      </w:pPr>
    </w:p>
    <w:p w14:paraId="47480F22" w14:textId="77777777" w:rsidR="00385033" w:rsidRPr="009259BB" w:rsidRDefault="00385033" w:rsidP="009259BB">
      <w:pPr>
        <w:spacing w:line="360" w:lineRule="auto"/>
        <w:rPr>
          <w:rFonts w:ascii="Arial" w:hAnsi="Arial" w:cs="Arial"/>
          <w:sz w:val="22"/>
          <w:szCs w:val="22"/>
          <w:u w:val="single"/>
        </w:rPr>
      </w:pPr>
    </w:p>
    <w:p w14:paraId="199AA60C" w14:textId="652FA813" w:rsidR="0082409C" w:rsidRPr="009259BB" w:rsidRDefault="0082409C" w:rsidP="009259BB">
      <w:pPr>
        <w:spacing w:line="360" w:lineRule="auto"/>
        <w:rPr>
          <w:rFonts w:ascii="Arial" w:hAnsi="Arial" w:cs="Arial"/>
          <w:sz w:val="22"/>
          <w:szCs w:val="22"/>
          <w:u w:val="single"/>
        </w:rPr>
      </w:pPr>
      <w:r w:rsidRPr="00385033">
        <w:rPr>
          <w:rFonts w:ascii="Arial" w:hAnsi="Arial" w:cs="Arial"/>
          <w:b/>
          <w:bCs/>
          <w:sz w:val="22"/>
          <w:szCs w:val="22"/>
        </w:rPr>
        <w:t>Visualisation of 3D structure</w:t>
      </w:r>
      <w:r w:rsidR="006219BE" w:rsidRPr="00385033">
        <w:rPr>
          <w:rFonts w:ascii="Arial" w:hAnsi="Arial" w:cs="Arial"/>
          <w:b/>
          <w:bCs/>
          <w:sz w:val="22"/>
          <w:szCs w:val="22"/>
        </w:rPr>
        <w:t>s</w:t>
      </w:r>
      <w:r w:rsidR="00AF3E69" w:rsidRPr="00320EFF">
        <w:rPr>
          <w:rFonts w:ascii="Arial" w:hAnsi="Arial" w:cs="Arial"/>
          <w:sz w:val="22"/>
          <w:szCs w:val="22"/>
        </w:rPr>
        <w:t xml:space="preserve"> </w:t>
      </w:r>
      <w:r w:rsidR="00AF3E69" w:rsidRPr="009259BB">
        <w:rPr>
          <w:rFonts w:ascii="Arial" w:hAnsi="Arial" w:cs="Arial"/>
          <w:color w:val="000000" w:themeColor="text1"/>
          <w:sz w:val="22"/>
          <w:szCs w:val="22"/>
        </w:rPr>
        <w:t>(Figure 5(b and c)).</w:t>
      </w:r>
    </w:p>
    <w:p w14:paraId="0BA92257" w14:textId="0AF39F32" w:rsidR="00FD5A0C" w:rsidRPr="009259BB" w:rsidRDefault="00FD5A0C" w:rsidP="009259BB">
      <w:pPr>
        <w:tabs>
          <w:tab w:val="left" w:pos="2061"/>
        </w:tabs>
        <w:spacing w:line="360" w:lineRule="auto"/>
        <w:rPr>
          <w:rFonts w:ascii="Arial" w:hAnsi="Arial" w:cs="Arial"/>
          <w:color w:val="000000" w:themeColor="text1"/>
          <w:sz w:val="22"/>
          <w:szCs w:val="22"/>
        </w:rPr>
      </w:pPr>
    </w:p>
    <w:p w14:paraId="3F2EF191" w14:textId="4B2031DB" w:rsidR="006219BE" w:rsidRPr="009259BB" w:rsidRDefault="006219BE"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 xml:space="preserve">CfaS </w:t>
      </w:r>
    </w:p>
    <w:p w14:paraId="2D256943" w14:textId="77777777" w:rsidR="006219BE" w:rsidRPr="009259BB" w:rsidRDefault="006219BE" w:rsidP="009259BB">
      <w:pPr>
        <w:tabs>
          <w:tab w:val="left" w:pos="2061"/>
        </w:tabs>
        <w:spacing w:line="360" w:lineRule="auto"/>
        <w:rPr>
          <w:rFonts w:ascii="Arial" w:hAnsi="Arial" w:cs="Arial"/>
          <w:color w:val="000000" w:themeColor="text1"/>
          <w:sz w:val="22"/>
          <w:szCs w:val="22"/>
        </w:rPr>
      </w:pPr>
    </w:p>
    <w:p w14:paraId="6BAD5863" w14:textId="370309C4" w:rsidR="00C351D4" w:rsidRPr="009259BB" w:rsidRDefault="0082409C"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Uni</w:t>
      </w:r>
      <w:r w:rsidR="00C77973" w:rsidRPr="009259BB">
        <w:rPr>
          <w:rFonts w:ascii="Arial" w:hAnsi="Arial" w:cs="Arial"/>
          <w:color w:val="000000" w:themeColor="text1"/>
          <w:sz w:val="22"/>
          <w:szCs w:val="22"/>
        </w:rPr>
        <w:t>P</w:t>
      </w:r>
      <w:r w:rsidRPr="009259BB">
        <w:rPr>
          <w:rFonts w:ascii="Arial" w:hAnsi="Arial" w:cs="Arial"/>
          <w:color w:val="000000" w:themeColor="text1"/>
          <w:sz w:val="22"/>
          <w:szCs w:val="22"/>
        </w:rPr>
        <w:t xml:space="preserve">rot also displayed a predicted 3D </w:t>
      </w:r>
      <w:r w:rsidR="00F840F7" w:rsidRPr="009259BB">
        <w:rPr>
          <w:rFonts w:ascii="Arial" w:hAnsi="Arial" w:cs="Arial"/>
          <w:color w:val="000000" w:themeColor="text1"/>
          <w:sz w:val="22"/>
          <w:szCs w:val="22"/>
        </w:rPr>
        <w:t>structure</w:t>
      </w:r>
      <w:r w:rsidRPr="009259BB">
        <w:rPr>
          <w:rFonts w:ascii="Arial" w:hAnsi="Arial" w:cs="Arial"/>
          <w:color w:val="000000" w:themeColor="text1"/>
          <w:sz w:val="22"/>
          <w:szCs w:val="22"/>
        </w:rPr>
        <w:t xml:space="preserve"> of CfaS </w:t>
      </w:r>
      <w:r w:rsidR="00A13E7D" w:rsidRPr="009259BB">
        <w:rPr>
          <w:rFonts w:ascii="Arial" w:hAnsi="Arial" w:cs="Arial"/>
          <w:color w:val="000000" w:themeColor="text1"/>
          <w:sz w:val="22"/>
          <w:szCs w:val="22"/>
        </w:rPr>
        <w:t xml:space="preserve">from the </w:t>
      </w:r>
      <w:r w:rsidRPr="009259BB">
        <w:rPr>
          <w:rFonts w:ascii="Arial" w:hAnsi="Arial" w:cs="Arial"/>
          <w:color w:val="000000" w:themeColor="text1"/>
          <w:sz w:val="22"/>
          <w:szCs w:val="22"/>
        </w:rPr>
        <w:t>AlphaFold</w:t>
      </w:r>
      <w:r w:rsidR="00A13E7D" w:rsidRPr="009259BB">
        <w:rPr>
          <w:rFonts w:ascii="Arial" w:hAnsi="Arial" w:cs="Arial"/>
          <w:color w:val="000000" w:themeColor="text1"/>
          <w:sz w:val="22"/>
          <w:szCs w:val="22"/>
        </w:rPr>
        <w:t xml:space="preserve"> </w:t>
      </w:r>
      <w:r w:rsidR="00C351D4" w:rsidRPr="009259BB">
        <w:rPr>
          <w:rFonts w:ascii="Arial" w:hAnsi="Arial" w:cs="Arial"/>
          <w:color w:val="000000" w:themeColor="text1"/>
          <w:sz w:val="22"/>
          <w:szCs w:val="22"/>
        </w:rPr>
        <w:t>P</w:t>
      </w:r>
      <w:r w:rsidR="00A13E7D" w:rsidRPr="009259BB">
        <w:rPr>
          <w:rFonts w:ascii="Arial" w:hAnsi="Arial" w:cs="Arial"/>
          <w:color w:val="000000" w:themeColor="text1"/>
          <w:sz w:val="22"/>
          <w:szCs w:val="22"/>
        </w:rPr>
        <w:t xml:space="preserve">rotein </w:t>
      </w:r>
    </w:p>
    <w:p w14:paraId="703CD7E8" w14:textId="77777777" w:rsidR="002455CF" w:rsidRPr="009259BB" w:rsidRDefault="00C351D4"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S</w:t>
      </w:r>
      <w:r w:rsidR="00A13E7D" w:rsidRPr="009259BB">
        <w:rPr>
          <w:rFonts w:ascii="Arial" w:hAnsi="Arial" w:cs="Arial"/>
          <w:color w:val="000000" w:themeColor="text1"/>
          <w:sz w:val="22"/>
          <w:szCs w:val="22"/>
        </w:rPr>
        <w:t xml:space="preserve">tructure </w:t>
      </w:r>
      <w:r w:rsidRPr="009259BB">
        <w:rPr>
          <w:rFonts w:ascii="Arial" w:hAnsi="Arial" w:cs="Arial"/>
          <w:color w:val="000000" w:themeColor="text1"/>
          <w:sz w:val="22"/>
          <w:szCs w:val="22"/>
        </w:rPr>
        <w:t>D</w:t>
      </w:r>
      <w:r w:rsidR="00A13E7D" w:rsidRPr="009259BB">
        <w:rPr>
          <w:rFonts w:ascii="Arial" w:hAnsi="Arial" w:cs="Arial"/>
          <w:color w:val="000000" w:themeColor="text1"/>
          <w:sz w:val="22"/>
          <w:szCs w:val="22"/>
        </w:rPr>
        <w:t>atabase.</w:t>
      </w:r>
    </w:p>
    <w:p w14:paraId="05CC6CE7" w14:textId="79409CCC" w:rsidR="002455CF" w:rsidRPr="009259BB" w:rsidRDefault="00A13E7D"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Th</w:t>
      </w:r>
      <w:r w:rsidR="00687715">
        <w:rPr>
          <w:rFonts w:ascii="Arial" w:hAnsi="Arial" w:cs="Arial"/>
          <w:color w:val="000000" w:themeColor="text1"/>
          <w:sz w:val="22"/>
          <w:szCs w:val="22"/>
        </w:rPr>
        <w:t xml:space="preserve">is </w:t>
      </w:r>
      <w:r w:rsidRPr="009259BB">
        <w:rPr>
          <w:rFonts w:ascii="Arial" w:hAnsi="Arial" w:cs="Arial"/>
          <w:color w:val="000000" w:themeColor="text1"/>
          <w:sz w:val="22"/>
          <w:szCs w:val="22"/>
        </w:rPr>
        <w:t xml:space="preserve">CfaS structure was downloaded as a PDB file-type </w:t>
      </w:r>
      <w:r w:rsidR="00542567" w:rsidRPr="009259BB">
        <w:rPr>
          <w:rFonts w:ascii="Arial" w:hAnsi="Arial" w:cs="Arial"/>
          <w:color w:val="000000" w:themeColor="text1"/>
          <w:sz w:val="22"/>
          <w:szCs w:val="22"/>
        </w:rPr>
        <w:t xml:space="preserve">from UniProt </w:t>
      </w:r>
      <w:r w:rsidRPr="009259BB">
        <w:rPr>
          <w:rFonts w:ascii="Arial" w:hAnsi="Arial" w:cs="Arial"/>
          <w:color w:val="000000" w:themeColor="text1"/>
          <w:sz w:val="22"/>
          <w:szCs w:val="22"/>
        </w:rPr>
        <w:t>and t</w:t>
      </w:r>
      <w:r w:rsidR="0082409C" w:rsidRPr="009259BB">
        <w:rPr>
          <w:rFonts w:ascii="Arial" w:hAnsi="Arial" w:cs="Arial"/>
          <w:color w:val="000000" w:themeColor="text1"/>
          <w:sz w:val="22"/>
          <w:szCs w:val="22"/>
        </w:rPr>
        <w:t xml:space="preserve">o better </w:t>
      </w:r>
      <w:r w:rsidR="00F840F7" w:rsidRPr="009259BB">
        <w:rPr>
          <w:rFonts w:ascii="Arial" w:hAnsi="Arial" w:cs="Arial"/>
          <w:color w:val="000000" w:themeColor="text1"/>
          <w:sz w:val="22"/>
          <w:szCs w:val="22"/>
        </w:rPr>
        <w:t>visualise</w:t>
      </w:r>
      <w:r w:rsidR="0082409C" w:rsidRPr="009259BB">
        <w:rPr>
          <w:rFonts w:ascii="Arial" w:hAnsi="Arial" w:cs="Arial"/>
          <w:color w:val="000000" w:themeColor="text1"/>
          <w:sz w:val="22"/>
          <w:szCs w:val="22"/>
        </w:rPr>
        <w:t xml:space="preserve"> and annotate this structure, </w:t>
      </w:r>
      <w:r w:rsidRPr="009259BB">
        <w:rPr>
          <w:rFonts w:ascii="Arial" w:hAnsi="Arial" w:cs="Arial"/>
          <w:color w:val="000000" w:themeColor="text1"/>
          <w:sz w:val="22"/>
          <w:szCs w:val="22"/>
        </w:rPr>
        <w:t>it</w:t>
      </w:r>
      <w:r w:rsidR="0082409C" w:rsidRPr="009259BB">
        <w:rPr>
          <w:rFonts w:ascii="Arial" w:hAnsi="Arial" w:cs="Arial"/>
          <w:color w:val="000000" w:themeColor="text1"/>
          <w:sz w:val="22"/>
          <w:szCs w:val="22"/>
        </w:rPr>
        <w:t xml:space="preserve"> was opened on the molecular graphics tool, PyMOL.</w:t>
      </w:r>
    </w:p>
    <w:p w14:paraId="0BC4FCE6" w14:textId="77777777" w:rsidR="005B22A8" w:rsidRPr="009259BB" w:rsidRDefault="005B22A8" w:rsidP="009259BB">
      <w:pPr>
        <w:tabs>
          <w:tab w:val="left" w:pos="2061"/>
        </w:tabs>
        <w:spacing w:line="360" w:lineRule="auto"/>
        <w:rPr>
          <w:rFonts w:ascii="Arial" w:hAnsi="Arial" w:cs="Arial"/>
          <w:color w:val="000000" w:themeColor="text1"/>
          <w:sz w:val="22"/>
          <w:szCs w:val="22"/>
        </w:rPr>
      </w:pPr>
    </w:p>
    <w:p w14:paraId="6AA84BE0" w14:textId="628C1DC5" w:rsidR="00606E30" w:rsidRPr="009259BB" w:rsidRDefault="006219BE"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CfaS domains from InterPro</w:t>
      </w:r>
      <w:r w:rsidR="00606E30" w:rsidRPr="009259BB">
        <w:rPr>
          <w:rFonts w:ascii="Arial" w:hAnsi="Arial" w:cs="Arial"/>
          <w:color w:val="000000" w:themeColor="text1"/>
          <w:sz w:val="22"/>
          <w:szCs w:val="22"/>
        </w:rPr>
        <w:t xml:space="preserve"> </w:t>
      </w:r>
    </w:p>
    <w:p w14:paraId="71594503" w14:textId="08B97995" w:rsidR="00606E30" w:rsidRPr="009259BB" w:rsidRDefault="00606E30" w:rsidP="009259BB">
      <w:pPr>
        <w:tabs>
          <w:tab w:val="left" w:pos="2061"/>
        </w:tabs>
        <w:spacing w:line="360" w:lineRule="auto"/>
        <w:rPr>
          <w:rFonts w:ascii="Arial" w:hAnsi="Arial" w:cs="Arial"/>
          <w:color w:val="000000" w:themeColor="text1"/>
          <w:sz w:val="22"/>
          <w:szCs w:val="22"/>
        </w:rPr>
      </w:pPr>
    </w:p>
    <w:p w14:paraId="4E79F569" w14:textId="3A164F97" w:rsidR="00606E30" w:rsidRPr="009259BB" w:rsidRDefault="00606E30"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The InterPro record</w:t>
      </w:r>
      <w:r w:rsidR="00A577E1" w:rsidRPr="009259BB">
        <w:rPr>
          <w:rFonts w:ascii="Arial" w:hAnsi="Arial" w:cs="Arial"/>
          <w:color w:val="000000" w:themeColor="text1"/>
          <w:sz w:val="22"/>
          <w:szCs w:val="22"/>
        </w:rPr>
        <w:t xml:space="preserve"> (Mitchell et al,</w:t>
      </w:r>
      <w:r w:rsidR="00A90CCB">
        <w:rPr>
          <w:rFonts w:ascii="Arial" w:hAnsi="Arial" w:cs="Arial"/>
          <w:color w:val="000000" w:themeColor="text1"/>
          <w:sz w:val="22"/>
          <w:szCs w:val="22"/>
        </w:rPr>
        <w:t xml:space="preserve"> </w:t>
      </w:r>
      <w:r w:rsidR="00A577E1" w:rsidRPr="009259BB">
        <w:rPr>
          <w:rFonts w:ascii="Arial" w:hAnsi="Arial" w:cs="Arial"/>
          <w:color w:val="000000" w:themeColor="text1"/>
          <w:sz w:val="22"/>
          <w:szCs w:val="22"/>
        </w:rPr>
        <w:t>2019)</w:t>
      </w:r>
      <w:r w:rsidRPr="009259BB">
        <w:rPr>
          <w:rFonts w:ascii="Arial" w:hAnsi="Arial" w:cs="Arial"/>
          <w:color w:val="000000" w:themeColor="text1"/>
          <w:sz w:val="22"/>
          <w:szCs w:val="22"/>
        </w:rPr>
        <w:t xml:space="preserve"> for CfaS was also found on UniProt, recognised by the same ID, “A4HTK3”. </w:t>
      </w:r>
    </w:p>
    <w:p w14:paraId="0EE27ACB" w14:textId="724731DF" w:rsidR="00803FD9" w:rsidRPr="009259BB" w:rsidRDefault="00606E30"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lastRenderedPageBreak/>
        <w:t>This database was</w:t>
      </w:r>
      <w:r w:rsidR="00D5283E" w:rsidRPr="009259BB">
        <w:rPr>
          <w:rFonts w:ascii="Arial" w:hAnsi="Arial" w:cs="Arial"/>
          <w:color w:val="000000" w:themeColor="text1"/>
          <w:sz w:val="22"/>
          <w:szCs w:val="22"/>
        </w:rPr>
        <w:t xml:space="preserve"> used </w:t>
      </w:r>
      <w:r w:rsidR="00D853E2" w:rsidRPr="009259BB">
        <w:rPr>
          <w:rFonts w:ascii="Arial" w:hAnsi="Arial" w:cs="Arial"/>
          <w:color w:val="000000" w:themeColor="text1"/>
          <w:sz w:val="22"/>
          <w:szCs w:val="22"/>
        </w:rPr>
        <w:t>to identify a</w:t>
      </w:r>
      <w:r w:rsidR="00D5283E" w:rsidRPr="009259BB">
        <w:rPr>
          <w:rFonts w:ascii="Arial" w:hAnsi="Arial" w:cs="Arial"/>
          <w:color w:val="000000" w:themeColor="text1"/>
          <w:sz w:val="22"/>
          <w:szCs w:val="22"/>
        </w:rPr>
        <w:t>n</w:t>
      </w:r>
      <w:r w:rsidR="00D853E2" w:rsidRPr="009259BB">
        <w:rPr>
          <w:rFonts w:ascii="Arial" w:hAnsi="Arial" w:cs="Arial"/>
          <w:color w:val="000000" w:themeColor="text1"/>
          <w:sz w:val="22"/>
          <w:szCs w:val="22"/>
        </w:rPr>
        <w:t>y predicted functional domains of CfaS</w:t>
      </w:r>
      <w:r w:rsidR="009B6964" w:rsidRPr="009259BB">
        <w:rPr>
          <w:rFonts w:ascii="Arial" w:hAnsi="Arial" w:cs="Arial"/>
          <w:color w:val="000000" w:themeColor="text1"/>
          <w:sz w:val="22"/>
          <w:szCs w:val="22"/>
        </w:rPr>
        <w:t>, t</w:t>
      </w:r>
      <w:r w:rsidRPr="009259BB">
        <w:rPr>
          <w:rFonts w:ascii="Arial" w:hAnsi="Arial" w:cs="Arial"/>
          <w:color w:val="000000" w:themeColor="text1"/>
          <w:sz w:val="22"/>
          <w:szCs w:val="22"/>
        </w:rPr>
        <w:t>his</w:t>
      </w:r>
      <w:r w:rsidR="009F772D" w:rsidRPr="009259BB">
        <w:rPr>
          <w:rFonts w:ascii="Arial" w:hAnsi="Arial" w:cs="Arial"/>
          <w:color w:val="000000" w:themeColor="text1"/>
          <w:sz w:val="22"/>
          <w:szCs w:val="22"/>
        </w:rPr>
        <w:t xml:space="preserve"> includ</w:t>
      </w:r>
      <w:r w:rsidRPr="009259BB">
        <w:rPr>
          <w:rFonts w:ascii="Arial" w:hAnsi="Arial" w:cs="Arial"/>
          <w:color w:val="000000" w:themeColor="text1"/>
          <w:sz w:val="22"/>
          <w:szCs w:val="22"/>
        </w:rPr>
        <w:t xml:space="preserve">ed </w:t>
      </w:r>
      <w:r w:rsidR="009F772D" w:rsidRPr="009259BB">
        <w:rPr>
          <w:rFonts w:ascii="Arial" w:hAnsi="Arial" w:cs="Arial"/>
          <w:color w:val="000000" w:themeColor="text1"/>
          <w:sz w:val="22"/>
          <w:szCs w:val="22"/>
        </w:rPr>
        <w:t>t</w:t>
      </w:r>
      <w:r w:rsidR="0082409C" w:rsidRPr="009259BB">
        <w:rPr>
          <w:rFonts w:ascii="Arial" w:hAnsi="Arial" w:cs="Arial"/>
          <w:color w:val="000000" w:themeColor="text1"/>
          <w:sz w:val="22"/>
          <w:szCs w:val="22"/>
        </w:rPr>
        <w:t xml:space="preserve">he </w:t>
      </w:r>
      <w:r w:rsidR="009F772D" w:rsidRPr="009259BB">
        <w:rPr>
          <w:rFonts w:ascii="Arial" w:hAnsi="Arial" w:cs="Arial"/>
          <w:color w:val="000000" w:themeColor="text1"/>
          <w:sz w:val="22"/>
          <w:szCs w:val="22"/>
        </w:rPr>
        <w:t>V</w:t>
      </w:r>
      <w:r w:rsidR="0082409C" w:rsidRPr="009259BB">
        <w:rPr>
          <w:rFonts w:ascii="Arial" w:hAnsi="Arial" w:cs="Arial"/>
          <w:color w:val="000000" w:themeColor="text1"/>
          <w:sz w:val="22"/>
          <w:szCs w:val="22"/>
        </w:rPr>
        <w:t>accinia virus protein</w:t>
      </w:r>
      <w:r w:rsidR="009F772D" w:rsidRPr="009259BB">
        <w:rPr>
          <w:rFonts w:ascii="Arial" w:hAnsi="Arial" w:cs="Arial"/>
          <w:color w:val="000000" w:themeColor="text1"/>
          <w:sz w:val="22"/>
          <w:szCs w:val="22"/>
        </w:rPr>
        <w:t xml:space="preserve">. This domain </w:t>
      </w:r>
      <w:r w:rsidR="0082409C" w:rsidRPr="009259BB">
        <w:rPr>
          <w:rFonts w:ascii="Arial" w:hAnsi="Arial" w:cs="Arial"/>
          <w:color w:val="000000" w:themeColor="text1"/>
          <w:sz w:val="22"/>
          <w:szCs w:val="22"/>
        </w:rPr>
        <w:t>wa</w:t>
      </w:r>
      <w:r w:rsidR="009B6964" w:rsidRPr="009259BB">
        <w:rPr>
          <w:rFonts w:ascii="Arial" w:hAnsi="Arial" w:cs="Arial"/>
          <w:color w:val="000000" w:themeColor="text1"/>
          <w:sz w:val="22"/>
          <w:szCs w:val="22"/>
        </w:rPr>
        <w:t>s</w:t>
      </w:r>
      <w:r w:rsidR="0082409C" w:rsidRPr="009259BB">
        <w:rPr>
          <w:rFonts w:ascii="Arial" w:hAnsi="Arial" w:cs="Arial"/>
          <w:color w:val="000000" w:themeColor="text1"/>
          <w:sz w:val="22"/>
          <w:szCs w:val="22"/>
        </w:rPr>
        <w:t xml:space="preserve"> also viewed on PyMOL</w:t>
      </w:r>
      <w:r w:rsidR="00542567" w:rsidRPr="009259BB">
        <w:rPr>
          <w:rFonts w:ascii="Arial" w:hAnsi="Arial" w:cs="Arial"/>
          <w:color w:val="000000" w:themeColor="text1"/>
          <w:sz w:val="22"/>
          <w:szCs w:val="22"/>
        </w:rPr>
        <w:t xml:space="preserve"> by downloading it as PDB file on the </w:t>
      </w:r>
      <w:r w:rsidR="00D235CB" w:rsidRPr="009259BB">
        <w:rPr>
          <w:rFonts w:ascii="Arial" w:hAnsi="Arial" w:cs="Arial"/>
          <w:color w:val="000000" w:themeColor="text1"/>
          <w:sz w:val="22"/>
          <w:szCs w:val="22"/>
        </w:rPr>
        <w:t>RCSB Protein Data Bank (</w:t>
      </w:r>
      <w:r w:rsidR="007A45C3" w:rsidRPr="009259BB">
        <w:rPr>
          <w:rFonts w:ascii="Arial" w:hAnsi="Arial" w:cs="Arial"/>
          <w:color w:val="000000" w:themeColor="text1"/>
          <w:sz w:val="22"/>
          <w:szCs w:val="22"/>
        </w:rPr>
        <w:t>Burley et al,2019, v.3.1)</w:t>
      </w:r>
      <w:r w:rsidR="00D235CB" w:rsidRPr="009259BB">
        <w:rPr>
          <w:rFonts w:ascii="Arial" w:hAnsi="Arial" w:cs="Arial"/>
          <w:color w:val="000000" w:themeColor="text1"/>
          <w:sz w:val="22"/>
          <w:szCs w:val="22"/>
        </w:rPr>
        <w:t xml:space="preserve"> identified by ‘1vp3’</w:t>
      </w:r>
      <w:r w:rsidR="0082409C" w:rsidRPr="009259BB">
        <w:rPr>
          <w:rFonts w:ascii="Arial" w:hAnsi="Arial" w:cs="Arial"/>
          <w:color w:val="000000" w:themeColor="text1"/>
          <w:sz w:val="22"/>
          <w:szCs w:val="22"/>
        </w:rPr>
        <w:t xml:space="preserve">. </w:t>
      </w:r>
      <w:r w:rsidR="000A55BF" w:rsidRPr="009259BB">
        <w:rPr>
          <w:rFonts w:ascii="Arial" w:hAnsi="Arial" w:cs="Arial"/>
          <w:color w:val="000000" w:themeColor="text1"/>
          <w:sz w:val="22"/>
          <w:szCs w:val="22"/>
        </w:rPr>
        <w:t>Using th</w:t>
      </w:r>
      <w:r w:rsidR="0082409C" w:rsidRPr="009259BB">
        <w:rPr>
          <w:rFonts w:ascii="Arial" w:hAnsi="Arial" w:cs="Arial"/>
          <w:color w:val="000000" w:themeColor="text1"/>
          <w:sz w:val="22"/>
          <w:szCs w:val="22"/>
        </w:rPr>
        <w:t>e command ‘super’</w:t>
      </w:r>
      <w:r w:rsidR="000A55BF" w:rsidRPr="009259BB">
        <w:rPr>
          <w:rFonts w:ascii="Arial" w:hAnsi="Arial" w:cs="Arial"/>
          <w:color w:val="000000" w:themeColor="text1"/>
          <w:sz w:val="22"/>
          <w:szCs w:val="22"/>
        </w:rPr>
        <w:t xml:space="preserve"> (</w:t>
      </w:r>
      <w:hyperlink r:id="rId16" w:history="1">
        <w:r w:rsidR="007A45C3" w:rsidRPr="009259BB">
          <w:rPr>
            <w:rStyle w:val="Hyperlink"/>
            <w:rFonts w:ascii="Arial" w:hAnsi="Arial" w:cs="Arial"/>
            <w:sz w:val="22"/>
            <w:szCs w:val="22"/>
          </w:rPr>
          <w:t>https://pymolwiki.org/index.php/Super</w:t>
        </w:r>
      </w:hyperlink>
      <w:r w:rsidR="007A45C3" w:rsidRPr="009259BB">
        <w:rPr>
          <w:rFonts w:ascii="Arial" w:hAnsi="Arial" w:cs="Arial"/>
          <w:color w:val="000000" w:themeColor="text1"/>
          <w:sz w:val="22"/>
          <w:szCs w:val="22"/>
        </w:rPr>
        <w:t xml:space="preserve">) </w:t>
      </w:r>
      <w:r w:rsidR="000A55BF" w:rsidRPr="009259BB">
        <w:rPr>
          <w:rFonts w:ascii="Arial" w:hAnsi="Arial" w:cs="Arial"/>
          <w:color w:val="000000" w:themeColor="text1"/>
          <w:sz w:val="22"/>
          <w:szCs w:val="22"/>
        </w:rPr>
        <w:t>resulted in the best alignment of</w:t>
      </w:r>
      <w:r w:rsidR="0082409C" w:rsidRPr="009259BB">
        <w:rPr>
          <w:rFonts w:ascii="Arial" w:hAnsi="Arial" w:cs="Arial"/>
          <w:color w:val="000000" w:themeColor="text1"/>
          <w:sz w:val="22"/>
          <w:szCs w:val="22"/>
        </w:rPr>
        <w:t xml:space="preserve"> CfaS and</w:t>
      </w:r>
      <w:r w:rsidR="000A55BF" w:rsidRPr="009259BB">
        <w:rPr>
          <w:rFonts w:ascii="Arial" w:hAnsi="Arial" w:cs="Arial"/>
          <w:color w:val="000000" w:themeColor="text1"/>
          <w:sz w:val="22"/>
          <w:szCs w:val="22"/>
        </w:rPr>
        <w:t xml:space="preserve"> Vaccinia virus protein</w:t>
      </w:r>
      <w:r w:rsidR="00DD370C" w:rsidRPr="009259BB">
        <w:rPr>
          <w:rFonts w:ascii="Arial" w:hAnsi="Arial" w:cs="Arial"/>
          <w:color w:val="000000" w:themeColor="text1"/>
          <w:sz w:val="22"/>
          <w:szCs w:val="22"/>
        </w:rPr>
        <w:t xml:space="preserve"> with the lowest root-mean-square -deviation (RMSD) score, this score shows the degree of similarity between 2 aligned structures</w:t>
      </w:r>
      <w:r w:rsidR="000A55BF" w:rsidRPr="009259BB">
        <w:rPr>
          <w:rFonts w:ascii="Arial" w:hAnsi="Arial" w:cs="Arial"/>
          <w:color w:val="000000" w:themeColor="text1"/>
          <w:sz w:val="22"/>
          <w:szCs w:val="22"/>
        </w:rPr>
        <w:t>.</w:t>
      </w:r>
      <w:r w:rsidR="00AD61D4" w:rsidRPr="009259BB">
        <w:rPr>
          <w:rFonts w:ascii="Arial" w:hAnsi="Arial" w:cs="Arial"/>
          <w:color w:val="000000" w:themeColor="text1"/>
          <w:sz w:val="22"/>
          <w:szCs w:val="22"/>
        </w:rPr>
        <w:t xml:space="preserve"> Py</w:t>
      </w:r>
      <w:r w:rsidR="007A45C3" w:rsidRPr="009259BB">
        <w:rPr>
          <w:rFonts w:ascii="Arial" w:hAnsi="Arial" w:cs="Arial"/>
          <w:color w:val="000000" w:themeColor="text1"/>
          <w:sz w:val="22"/>
          <w:szCs w:val="22"/>
        </w:rPr>
        <w:t>MOL</w:t>
      </w:r>
      <w:r w:rsidR="00AD61D4" w:rsidRPr="009259BB">
        <w:rPr>
          <w:rFonts w:ascii="Arial" w:hAnsi="Arial" w:cs="Arial"/>
          <w:color w:val="000000" w:themeColor="text1"/>
          <w:sz w:val="22"/>
          <w:szCs w:val="22"/>
        </w:rPr>
        <w:t xml:space="preserve"> was used </w:t>
      </w:r>
      <w:r w:rsidR="007A45C3" w:rsidRPr="009259BB">
        <w:rPr>
          <w:rFonts w:ascii="Arial" w:hAnsi="Arial" w:cs="Arial"/>
          <w:color w:val="000000" w:themeColor="text1"/>
          <w:sz w:val="22"/>
          <w:szCs w:val="22"/>
        </w:rPr>
        <w:t xml:space="preserve">to </w:t>
      </w:r>
      <w:r w:rsidR="00AD61D4" w:rsidRPr="009259BB">
        <w:rPr>
          <w:rFonts w:ascii="Arial" w:hAnsi="Arial" w:cs="Arial"/>
          <w:color w:val="000000" w:themeColor="text1"/>
          <w:sz w:val="22"/>
          <w:szCs w:val="22"/>
        </w:rPr>
        <w:t xml:space="preserve">further </w:t>
      </w:r>
      <w:r w:rsidR="007A45C3" w:rsidRPr="009259BB">
        <w:rPr>
          <w:rFonts w:ascii="Arial" w:hAnsi="Arial" w:cs="Arial"/>
          <w:color w:val="000000" w:themeColor="text1"/>
          <w:sz w:val="22"/>
          <w:szCs w:val="22"/>
        </w:rPr>
        <w:t>analyse</w:t>
      </w:r>
      <w:r w:rsidR="00AD61D4" w:rsidRPr="009259BB">
        <w:rPr>
          <w:rFonts w:ascii="Arial" w:hAnsi="Arial" w:cs="Arial"/>
          <w:color w:val="000000" w:themeColor="text1"/>
          <w:sz w:val="22"/>
          <w:szCs w:val="22"/>
        </w:rPr>
        <w:t xml:space="preserve"> CfaS and the </w:t>
      </w:r>
      <w:r w:rsidR="007A45C3" w:rsidRPr="009259BB">
        <w:rPr>
          <w:rFonts w:ascii="Arial" w:hAnsi="Arial" w:cs="Arial"/>
          <w:color w:val="000000" w:themeColor="text1"/>
          <w:sz w:val="22"/>
          <w:szCs w:val="22"/>
        </w:rPr>
        <w:t>V</w:t>
      </w:r>
      <w:r w:rsidR="00AD61D4" w:rsidRPr="009259BB">
        <w:rPr>
          <w:rFonts w:ascii="Arial" w:hAnsi="Arial" w:cs="Arial"/>
          <w:color w:val="000000" w:themeColor="text1"/>
          <w:sz w:val="22"/>
          <w:szCs w:val="22"/>
        </w:rPr>
        <w:t xml:space="preserve">accinia virus protein </w:t>
      </w:r>
      <w:r w:rsidR="00803FD9" w:rsidRPr="009259BB">
        <w:rPr>
          <w:rFonts w:ascii="Arial" w:hAnsi="Arial" w:cs="Arial"/>
          <w:color w:val="000000" w:themeColor="text1"/>
          <w:sz w:val="22"/>
          <w:szCs w:val="22"/>
        </w:rPr>
        <w:t>by colour-coding residues within binding regions.</w:t>
      </w:r>
    </w:p>
    <w:p w14:paraId="4086B36F" w14:textId="042C297D" w:rsidR="00AF3E69" w:rsidRPr="009259BB" w:rsidRDefault="000A55BF"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The</w:t>
      </w:r>
      <w:r w:rsidR="00D91625" w:rsidRPr="009259BB">
        <w:rPr>
          <w:rFonts w:ascii="Arial" w:hAnsi="Arial" w:cs="Arial"/>
          <w:color w:val="000000" w:themeColor="text1"/>
          <w:sz w:val="22"/>
          <w:szCs w:val="22"/>
        </w:rPr>
        <w:t xml:space="preserve"> sequences of CfaS and Vaccinia virus protein</w:t>
      </w:r>
      <w:r w:rsidRPr="009259BB">
        <w:rPr>
          <w:rFonts w:ascii="Arial" w:hAnsi="Arial" w:cs="Arial"/>
          <w:color w:val="000000" w:themeColor="text1"/>
          <w:sz w:val="22"/>
          <w:szCs w:val="22"/>
        </w:rPr>
        <w:t xml:space="preserve"> along with homologues of Cfa</w:t>
      </w:r>
      <w:r w:rsidR="007A45C3" w:rsidRPr="009259BB">
        <w:rPr>
          <w:rFonts w:ascii="Arial" w:hAnsi="Arial" w:cs="Arial"/>
          <w:color w:val="000000" w:themeColor="text1"/>
          <w:sz w:val="22"/>
          <w:szCs w:val="22"/>
        </w:rPr>
        <w:t>S</w:t>
      </w:r>
      <w:r w:rsidR="00E44601" w:rsidRPr="009259BB">
        <w:rPr>
          <w:rFonts w:ascii="Arial" w:hAnsi="Arial" w:cs="Arial"/>
          <w:color w:val="000000" w:themeColor="text1"/>
          <w:sz w:val="22"/>
          <w:szCs w:val="22"/>
        </w:rPr>
        <w:t xml:space="preserve"> with at least 50% sequence </w:t>
      </w:r>
      <w:r w:rsidR="00892C01">
        <w:rPr>
          <w:rFonts w:ascii="Arial" w:hAnsi="Arial" w:cs="Arial"/>
          <w:color w:val="000000" w:themeColor="text1"/>
          <w:sz w:val="22"/>
          <w:szCs w:val="22"/>
        </w:rPr>
        <w:t xml:space="preserve">identity </w:t>
      </w:r>
      <w:r w:rsidRPr="009259BB">
        <w:rPr>
          <w:rFonts w:ascii="Arial" w:hAnsi="Arial" w:cs="Arial"/>
          <w:color w:val="000000" w:themeColor="text1"/>
          <w:sz w:val="22"/>
          <w:szCs w:val="22"/>
        </w:rPr>
        <w:t>(from Uni</w:t>
      </w:r>
      <w:r w:rsidR="007A45C3" w:rsidRPr="009259BB">
        <w:rPr>
          <w:rFonts w:ascii="Arial" w:hAnsi="Arial" w:cs="Arial"/>
          <w:color w:val="000000" w:themeColor="text1"/>
          <w:sz w:val="22"/>
          <w:szCs w:val="22"/>
        </w:rPr>
        <w:t>P</w:t>
      </w:r>
      <w:r w:rsidRPr="009259BB">
        <w:rPr>
          <w:rFonts w:ascii="Arial" w:hAnsi="Arial" w:cs="Arial"/>
          <w:color w:val="000000" w:themeColor="text1"/>
          <w:sz w:val="22"/>
          <w:szCs w:val="22"/>
        </w:rPr>
        <w:t xml:space="preserve">rot) were aligned once again using </w:t>
      </w:r>
      <w:r w:rsidR="00C70004" w:rsidRPr="009259BB">
        <w:rPr>
          <w:rFonts w:ascii="Arial" w:hAnsi="Arial" w:cs="Arial"/>
          <w:color w:val="000000" w:themeColor="text1"/>
          <w:sz w:val="22"/>
          <w:szCs w:val="22"/>
        </w:rPr>
        <w:t>M</w:t>
      </w:r>
      <w:r w:rsidR="007A45C3" w:rsidRPr="009259BB">
        <w:rPr>
          <w:rFonts w:ascii="Arial" w:hAnsi="Arial" w:cs="Arial"/>
          <w:color w:val="000000" w:themeColor="text1"/>
          <w:sz w:val="22"/>
          <w:szCs w:val="22"/>
        </w:rPr>
        <w:t>AFFT</w:t>
      </w:r>
      <w:r w:rsidRPr="009259BB">
        <w:rPr>
          <w:rFonts w:ascii="Arial" w:hAnsi="Arial" w:cs="Arial"/>
          <w:color w:val="000000" w:themeColor="text1"/>
          <w:sz w:val="22"/>
          <w:szCs w:val="22"/>
        </w:rPr>
        <w:t xml:space="preserve"> </w:t>
      </w:r>
      <w:r w:rsidR="00D91625" w:rsidRPr="009259BB">
        <w:rPr>
          <w:rFonts w:ascii="Arial" w:hAnsi="Arial" w:cs="Arial"/>
          <w:color w:val="000000" w:themeColor="text1"/>
          <w:sz w:val="22"/>
          <w:szCs w:val="22"/>
        </w:rPr>
        <w:t>resulting in 1</w:t>
      </w:r>
      <w:r w:rsidR="007A45C3" w:rsidRPr="009259BB">
        <w:rPr>
          <w:rFonts w:ascii="Arial" w:hAnsi="Arial" w:cs="Arial"/>
          <w:color w:val="000000" w:themeColor="text1"/>
          <w:sz w:val="22"/>
          <w:szCs w:val="22"/>
        </w:rPr>
        <w:t>5</w:t>
      </w:r>
      <w:r w:rsidR="00D91625" w:rsidRPr="009259BB">
        <w:rPr>
          <w:rFonts w:ascii="Arial" w:hAnsi="Arial" w:cs="Arial"/>
          <w:color w:val="000000" w:themeColor="text1"/>
          <w:sz w:val="22"/>
          <w:szCs w:val="22"/>
        </w:rPr>
        <w:t xml:space="preserve"> aligned </w:t>
      </w:r>
      <w:r w:rsidR="007A45C3" w:rsidRPr="009259BB">
        <w:rPr>
          <w:rFonts w:ascii="Arial" w:hAnsi="Arial" w:cs="Arial"/>
          <w:color w:val="000000" w:themeColor="text1"/>
          <w:sz w:val="22"/>
          <w:szCs w:val="22"/>
        </w:rPr>
        <w:t>sequences</w:t>
      </w:r>
      <w:r w:rsidR="00D91625" w:rsidRPr="009259BB">
        <w:rPr>
          <w:rFonts w:ascii="Arial" w:hAnsi="Arial" w:cs="Arial"/>
          <w:color w:val="000000" w:themeColor="text1"/>
          <w:sz w:val="22"/>
          <w:szCs w:val="22"/>
        </w:rPr>
        <w:t xml:space="preserve"> </w:t>
      </w:r>
      <w:r w:rsidRPr="009259BB">
        <w:rPr>
          <w:rFonts w:ascii="Arial" w:hAnsi="Arial" w:cs="Arial"/>
          <w:color w:val="000000" w:themeColor="text1"/>
          <w:sz w:val="22"/>
          <w:szCs w:val="22"/>
        </w:rPr>
        <w:t>and</w:t>
      </w:r>
      <w:r w:rsidR="00D91625" w:rsidRPr="009259BB">
        <w:rPr>
          <w:rFonts w:ascii="Arial" w:hAnsi="Arial" w:cs="Arial"/>
          <w:color w:val="000000" w:themeColor="text1"/>
          <w:sz w:val="22"/>
          <w:szCs w:val="22"/>
        </w:rPr>
        <w:t xml:space="preserve"> were</w:t>
      </w:r>
      <w:r w:rsidRPr="009259BB">
        <w:rPr>
          <w:rFonts w:ascii="Arial" w:hAnsi="Arial" w:cs="Arial"/>
          <w:color w:val="000000" w:themeColor="text1"/>
          <w:sz w:val="22"/>
          <w:szCs w:val="22"/>
        </w:rPr>
        <w:t xml:space="preserve"> uploaded to Jalview </w:t>
      </w:r>
      <w:r w:rsidR="00C16EDC" w:rsidRPr="009259BB">
        <w:rPr>
          <w:rFonts w:ascii="Arial" w:hAnsi="Arial" w:cs="Arial"/>
          <w:color w:val="000000" w:themeColor="text1"/>
          <w:sz w:val="22"/>
          <w:szCs w:val="22"/>
        </w:rPr>
        <w:t>(Waterhouse et al, 2009, v.2.11</w:t>
      </w:r>
      <w:r w:rsidRPr="009259BB">
        <w:rPr>
          <w:rFonts w:ascii="Arial" w:hAnsi="Arial" w:cs="Arial"/>
          <w:color w:val="000000" w:themeColor="text1"/>
          <w:sz w:val="22"/>
          <w:szCs w:val="22"/>
        </w:rPr>
        <w:t xml:space="preserve">) </w:t>
      </w:r>
      <w:r w:rsidR="009A0881" w:rsidRPr="009259BB">
        <w:rPr>
          <w:rFonts w:ascii="Arial" w:hAnsi="Arial" w:cs="Arial"/>
          <w:color w:val="000000" w:themeColor="text1"/>
          <w:sz w:val="22"/>
          <w:szCs w:val="22"/>
        </w:rPr>
        <w:t xml:space="preserve">to identify any conserved patterns </w:t>
      </w:r>
      <w:r w:rsidR="00D853E2" w:rsidRPr="009259BB">
        <w:rPr>
          <w:rFonts w:ascii="Arial" w:hAnsi="Arial" w:cs="Arial"/>
          <w:color w:val="000000" w:themeColor="text1"/>
          <w:sz w:val="22"/>
          <w:szCs w:val="22"/>
        </w:rPr>
        <w:t>in the sequence. Conservation was further studied</w:t>
      </w:r>
      <w:r w:rsidR="00B82279" w:rsidRPr="009259BB">
        <w:rPr>
          <w:rFonts w:ascii="Arial" w:hAnsi="Arial" w:cs="Arial"/>
          <w:color w:val="000000" w:themeColor="text1"/>
          <w:sz w:val="22"/>
          <w:szCs w:val="22"/>
        </w:rPr>
        <w:t xml:space="preserve"> on the 3D structure of </w:t>
      </w:r>
      <w:r w:rsidR="00D04EFF" w:rsidRPr="009259BB">
        <w:rPr>
          <w:rFonts w:ascii="Arial" w:hAnsi="Arial" w:cs="Arial"/>
          <w:color w:val="000000" w:themeColor="text1"/>
          <w:sz w:val="22"/>
          <w:szCs w:val="22"/>
        </w:rPr>
        <w:t>Vaccinia virus protein</w:t>
      </w:r>
      <w:r w:rsidR="00D853E2" w:rsidRPr="009259BB">
        <w:rPr>
          <w:rFonts w:ascii="Arial" w:hAnsi="Arial" w:cs="Arial"/>
          <w:color w:val="000000" w:themeColor="text1"/>
          <w:sz w:val="22"/>
          <w:szCs w:val="22"/>
        </w:rPr>
        <w:t xml:space="preserve"> using ConSurf</w:t>
      </w:r>
      <w:r w:rsidR="00C16EDC" w:rsidRPr="009259BB">
        <w:rPr>
          <w:rFonts w:ascii="Arial" w:hAnsi="Arial" w:cs="Arial"/>
          <w:color w:val="000000" w:themeColor="text1"/>
          <w:sz w:val="22"/>
          <w:szCs w:val="22"/>
        </w:rPr>
        <w:t xml:space="preserve"> (Ashkenazy et al, 2016, v.2.42) </w:t>
      </w:r>
      <w:r w:rsidR="00D853E2" w:rsidRPr="009259BB">
        <w:rPr>
          <w:rFonts w:ascii="Arial" w:hAnsi="Arial" w:cs="Arial"/>
          <w:color w:val="000000" w:themeColor="text1"/>
          <w:sz w:val="22"/>
          <w:szCs w:val="22"/>
        </w:rPr>
        <w:t>reveal</w:t>
      </w:r>
      <w:r w:rsidR="00A577E1" w:rsidRPr="009259BB">
        <w:rPr>
          <w:rFonts w:ascii="Arial" w:hAnsi="Arial" w:cs="Arial"/>
          <w:color w:val="000000" w:themeColor="text1"/>
          <w:sz w:val="22"/>
          <w:szCs w:val="22"/>
        </w:rPr>
        <w:t>ing</w:t>
      </w:r>
      <w:r w:rsidR="00D853E2" w:rsidRPr="009259BB">
        <w:rPr>
          <w:rFonts w:ascii="Arial" w:hAnsi="Arial" w:cs="Arial"/>
          <w:color w:val="000000" w:themeColor="text1"/>
          <w:sz w:val="22"/>
          <w:szCs w:val="22"/>
        </w:rPr>
        <w:t xml:space="preserve"> any functional regions on the proteins</w:t>
      </w:r>
      <w:r w:rsidR="00AF3E69" w:rsidRPr="009259BB">
        <w:rPr>
          <w:rFonts w:ascii="Arial" w:hAnsi="Arial" w:cs="Arial"/>
          <w:color w:val="000000" w:themeColor="text1"/>
          <w:sz w:val="22"/>
          <w:szCs w:val="22"/>
        </w:rPr>
        <w:t>.</w:t>
      </w:r>
    </w:p>
    <w:p w14:paraId="5AA222F0" w14:textId="55353955" w:rsidR="0082409C" w:rsidRPr="009259BB" w:rsidRDefault="0082409C" w:rsidP="009259BB">
      <w:pPr>
        <w:tabs>
          <w:tab w:val="left" w:pos="2061"/>
        </w:tabs>
        <w:spacing w:line="360" w:lineRule="auto"/>
        <w:rPr>
          <w:rFonts w:ascii="Arial" w:hAnsi="Arial" w:cs="Arial"/>
          <w:color w:val="000000" w:themeColor="text1"/>
          <w:sz w:val="22"/>
          <w:szCs w:val="22"/>
        </w:rPr>
      </w:pPr>
    </w:p>
    <w:p w14:paraId="6466A156" w14:textId="77777777" w:rsidR="00A577E1" w:rsidRPr="009259BB" w:rsidRDefault="00A577E1" w:rsidP="009259BB">
      <w:pPr>
        <w:tabs>
          <w:tab w:val="left" w:pos="2061"/>
        </w:tabs>
        <w:spacing w:line="360" w:lineRule="auto"/>
        <w:rPr>
          <w:rFonts w:ascii="Arial" w:hAnsi="Arial" w:cs="Arial"/>
          <w:color w:val="000000" w:themeColor="text1"/>
          <w:sz w:val="22"/>
          <w:szCs w:val="22"/>
        </w:rPr>
      </w:pPr>
    </w:p>
    <w:p w14:paraId="2E0EACF6" w14:textId="5CB19060" w:rsidR="00A577E1" w:rsidRPr="009259BB" w:rsidRDefault="00D5283E" w:rsidP="009259BB">
      <w:pPr>
        <w:tabs>
          <w:tab w:val="left" w:pos="2061"/>
        </w:tabs>
        <w:spacing w:line="360" w:lineRule="auto"/>
        <w:rPr>
          <w:rFonts w:ascii="Arial" w:hAnsi="Arial" w:cs="Arial"/>
          <w:color w:val="000000" w:themeColor="text1"/>
          <w:sz w:val="22"/>
          <w:szCs w:val="22"/>
        </w:rPr>
      </w:pPr>
      <w:r w:rsidRPr="00385033">
        <w:rPr>
          <w:rFonts w:ascii="Arial" w:hAnsi="Arial" w:cs="Arial"/>
          <w:b/>
          <w:bCs/>
          <w:color w:val="000000" w:themeColor="text1"/>
          <w:sz w:val="22"/>
          <w:szCs w:val="22"/>
        </w:rPr>
        <w:t>BLAST search</w:t>
      </w:r>
      <w:r w:rsidR="00385033" w:rsidRPr="00385033">
        <w:rPr>
          <w:rFonts w:ascii="Arial" w:hAnsi="Arial" w:cs="Arial"/>
          <w:color w:val="000000" w:themeColor="text1"/>
          <w:sz w:val="22"/>
          <w:szCs w:val="22"/>
        </w:rPr>
        <w:t xml:space="preserve"> </w:t>
      </w:r>
      <w:r w:rsidR="00A577E1" w:rsidRPr="009259BB">
        <w:rPr>
          <w:rFonts w:ascii="Arial" w:hAnsi="Arial" w:cs="Arial"/>
          <w:color w:val="000000" w:themeColor="text1"/>
          <w:sz w:val="22"/>
          <w:szCs w:val="22"/>
        </w:rPr>
        <w:t>(Figure 5</w:t>
      </w:r>
      <w:r w:rsidR="00385033">
        <w:rPr>
          <w:rFonts w:ascii="Arial" w:hAnsi="Arial" w:cs="Arial"/>
          <w:color w:val="000000" w:themeColor="text1"/>
          <w:sz w:val="22"/>
          <w:szCs w:val="22"/>
        </w:rPr>
        <w:t>(d))</w:t>
      </w:r>
    </w:p>
    <w:p w14:paraId="4D4BFE3E" w14:textId="77777777" w:rsidR="00D5283E" w:rsidRPr="009259BB" w:rsidRDefault="00D5283E" w:rsidP="009259BB">
      <w:pPr>
        <w:tabs>
          <w:tab w:val="left" w:pos="2061"/>
        </w:tabs>
        <w:spacing w:line="360" w:lineRule="auto"/>
        <w:rPr>
          <w:rFonts w:ascii="Arial" w:hAnsi="Arial" w:cs="Arial"/>
          <w:color w:val="000000" w:themeColor="text1"/>
          <w:sz w:val="22"/>
          <w:szCs w:val="22"/>
        </w:rPr>
      </w:pPr>
    </w:p>
    <w:p w14:paraId="79B04234" w14:textId="347E42B9" w:rsidR="00E14D4A" w:rsidRPr="009259BB" w:rsidRDefault="00D5283E"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 xml:space="preserve">To retrieve more homologues of CfaS giving an indication </w:t>
      </w:r>
      <w:r w:rsidR="00523757" w:rsidRPr="009259BB">
        <w:rPr>
          <w:rFonts w:ascii="Arial" w:hAnsi="Arial" w:cs="Arial"/>
          <w:color w:val="000000" w:themeColor="text1"/>
          <w:sz w:val="22"/>
          <w:szCs w:val="22"/>
        </w:rPr>
        <w:t xml:space="preserve">whether </w:t>
      </w:r>
      <w:r w:rsidRPr="009259BB">
        <w:rPr>
          <w:rFonts w:ascii="Arial" w:hAnsi="Arial" w:cs="Arial"/>
          <w:color w:val="000000" w:themeColor="text1"/>
          <w:sz w:val="22"/>
          <w:szCs w:val="22"/>
        </w:rPr>
        <w:t>horizontal gene transfer taking place, a protein BLAST search was performed on the National Cent</w:t>
      </w:r>
      <w:r w:rsidR="00C348F2" w:rsidRPr="009259BB">
        <w:rPr>
          <w:rFonts w:ascii="Arial" w:hAnsi="Arial" w:cs="Arial"/>
          <w:color w:val="000000" w:themeColor="text1"/>
          <w:sz w:val="22"/>
          <w:szCs w:val="22"/>
        </w:rPr>
        <w:t>er</w:t>
      </w:r>
      <w:r w:rsidRPr="009259BB">
        <w:rPr>
          <w:rFonts w:ascii="Arial" w:hAnsi="Arial" w:cs="Arial"/>
          <w:color w:val="000000" w:themeColor="text1"/>
          <w:sz w:val="22"/>
          <w:szCs w:val="22"/>
        </w:rPr>
        <w:t xml:space="preserve"> for Biotechnology Information (NCBI) (</w:t>
      </w:r>
      <w:r w:rsidR="00E85AFF" w:rsidRPr="009259BB">
        <w:rPr>
          <w:rFonts w:ascii="Arial" w:hAnsi="Arial" w:cs="Arial"/>
          <w:color w:val="000000" w:themeColor="text1"/>
          <w:sz w:val="22"/>
          <w:szCs w:val="22"/>
        </w:rPr>
        <w:t xml:space="preserve">Johnson et al,2008, </w:t>
      </w:r>
      <w:r w:rsidRPr="009259BB">
        <w:rPr>
          <w:rFonts w:ascii="Arial" w:hAnsi="Arial" w:cs="Arial"/>
          <w:color w:val="000000" w:themeColor="text1"/>
          <w:sz w:val="22"/>
          <w:szCs w:val="22"/>
        </w:rPr>
        <w:t xml:space="preserve">v.2.9.0).  The CfaS </w:t>
      </w:r>
      <w:r w:rsidR="00E85AFF" w:rsidRPr="009259BB">
        <w:rPr>
          <w:rFonts w:ascii="Arial" w:hAnsi="Arial" w:cs="Arial"/>
          <w:color w:val="000000" w:themeColor="text1"/>
          <w:sz w:val="22"/>
          <w:szCs w:val="22"/>
        </w:rPr>
        <w:t>FASTA</w:t>
      </w:r>
      <w:r w:rsidRPr="009259BB">
        <w:rPr>
          <w:rFonts w:ascii="Arial" w:hAnsi="Arial" w:cs="Arial"/>
          <w:color w:val="000000" w:themeColor="text1"/>
          <w:sz w:val="22"/>
          <w:szCs w:val="22"/>
        </w:rPr>
        <w:t xml:space="preserve"> sequence was used as the input sequence and the non</w:t>
      </w:r>
      <w:r w:rsidR="00E85AFF" w:rsidRPr="009259BB">
        <w:rPr>
          <w:rFonts w:ascii="Arial" w:hAnsi="Arial" w:cs="Arial"/>
          <w:color w:val="000000" w:themeColor="text1"/>
          <w:sz w:val="22"/>
          <w:szCs w:val="22"/>
        </w:rPr>
        <w:t>-</w:t>
      </w:r>
      <w:r w:rsidRPr="009259BB">
        <w:rPr>
          <w:rFonts w:ascii="Arial" w:hAnsi="Arial" w:cs="Arial"/>
          <w:color w:val="000000" w:themeColor="text1"/>
          <w:sz w:val="22"/>
          <w:szCs w:val="22"/>
        </w:rPr>
        <w:t xml:space="preserve">redundant </w:t>
      </w:r>
      <w:r w:rsidR="00E14D4A" w:rsidRPr="009259BB">
        <w:rPr>
          <w:rFonts w:ascii="Arial" w:hAnsi="Arial" w:cs="Arial"/>
          <w:color w:val="000000" w:themeColor="text1"/>
          <w:sz w:val="22"/>
          <w:szCs w:val="22"/>
        </w:rPr>
        <w:t xml:space="preserve">protein </w:t>
      </w:r>
      <w:r w:rsidRPr="009259BB">
        <w:rPr>
          <w:rFonts w:ascii="Arial" w:hAnsi="Arial" w:cs="Arial"/>
          <w:color w:val="000000" w:themeColor="text1"/>
          <w:sz w:val="22"/>
          <w:szCs w:val="22"/>
        </w:rPr>
        <w:t xml:space="preserve">database was searched resulting in proteins </w:t>
      </w:r>
      <w:r w:rsidR="00E14D4A" w:rsidRPr="009259BB">
        <w:rPr>
          <w:rFonts w:ascii="Arial" w:hAnsi="Arial" w:cs="Arial"/>
          <w:color w:val="000000" w:themeColor="text1"/>
          <w:sz w:val="22"/>
          <w:szCs w:val="22"/>
        </w:rPr>
        <w:t>similar</w:t>
      </w:r>
      <w:r w:rsidRPr="009259BB">
        <w:rPr>
          <w:rFonts w:ascii="Arial" w:hAnsi="Arial" w:cs="Arial"/>
          <w:color w:val="000000" w:themeColor="text1"/>
          <w:sz w:val="22"/>
          <w:szCs w:val="22"/>
        </w:rPr>
        <w:t xml:space="preserve"> to the queried sequence. Using this data, a taxonomy table was created</w:t>
      </w:r>
      <w:r w:rsidR="00A577E1" w:rsidRPr="009259BB">
        <w:rPr>
          <w:rFonts w:ascii="Arial" w:hAnsi="Arial" w:cs="Arial"/>
          <w:color w:val="000000" w:themeColor="text1"/>
          <w:sz w:val="22"/>
          <w:szCs w:val="22"/>
        </w:rPr>
        <w:t>.</w:t>
      </w:r>
      <w:r w:rsidR="00E14D4A" w:rsidRPr="009259BB">
        <w:rPr>
          <w:rFonts w:ascii="Arial" w:hAnsi="Arial" w:cs="Arial"/>
          <w:color w:val="000000" w:themeColor="text1"/>
          <w:sz w:val="22"/>
          <w:szCs w:val="22"/>
        </w:rPr>
        <w:t xml:space="preserve"> </w:t>
      </w:r>
    </w:p>
    <w:p w14:paraId="7BED5350" w14:textId="5AA215BA" w:rsidR="00C70004" w:rsidRPr="009259BB" w:rsidRDefault="00C70004" w:rsidP="009259BB">
      <w:pPr>
        <w:tabs>
          <w:tab w:val="left" w:pos="2061"/>
        </w:tabs>
        <w:spacing w:line="360" w:lineRule="auto"/>
        <w:rPr>
          <w:rFonts w:ascii="Arial" w:hAnsi="Arial" w:cs="Arial"/>
          <w:color w:val="000000" w:themeColor="text1"/>
          <w:sz w:val="22"/>
          <w:szCs w:val="22"/>
        </w:rPr>
      </w:pPr>
    </w:p>
    <w:p w14:paraId="63BAFF3C" w14:textId="392BC89D" w:rsidR="00E14D4A" w:rsidRPr="009259BB" w:rsidRDefault="00E14D4A" w:rsidP="009259BB">
      <w:pPr>
        <w:tabs>
          <w:tab w:val="left" w:pos="2061"/>
        </w:tabs>
        <w:spacing w:line="360" w:lineRule="auto"/>
        <w:rPr>
          <w:rFonts w:ascii="Arial" w:hAnsi="Arial" w:cs="Arial"/>
          <w:color w:val="000000" w:themeColor="text1"/>
          <w:sz w:val="22"/>
          <w:szCs w:val="22"/>
        </w:rPr>
      </w:pPr>
      <w:r w:rsidRPr="009259BB">
        <w:rPr>
          <w:rFonts w:ascii="Arial" w:hAnsi="Arial" w:cs="Arial"/>
          <w:color w:val="000000" w:themeColor="text1"/>
          <w:sz w:val="22"/>
          <w:szCs w:val="22"/>
        </w:rPr>
        <w:t>D</w:t>
      </w:r>
      <w:r w:rsidR="00C70004" w:rsidRPr="009259BB">
        <w:rPr>
          <w:rFonts w:ascii="Arial" w:hAnsi="Arial" w:cs="Arial"/>
          <w:color w:val="000000" w:themeColor="text1"/>
          <w:sz w:val="22"/>
          <w:szCs w:val="22"/>
        </w:rPr>
        <w:t xml:space="preserve">efault </w:t>
      </w:r>
      <w:r w:rsidRPr="009259BB">
        <w:rPr>
          <w:rFonts w:ascii="Arial" w:hAnsi="Arial" w:cs="Arial"/>
          <w:color w:val="000000" w:themeColor="text1"/>
          <w:sz w:val="22"/>
          <w:szCs w:val="22"/>
        </w:rPr>
        <w:t>parameters were used for all software unless specified.</w:t>
      </w:r>
    </w:p>
    <w:p w14:paraId="5FBC13E3" w14:textId="1A4CBD6C" w:rsidR="009014A5" w:rsidRPr="009259BB" w:rsidRDefault="009014A5" w:rsidP="009259BB">
      <w:pPr>
        <w:tabs>
          <w:tab w:val="left" w:pos="2061"/>
        </w:tabs>
        <w:spacing w:line="360" w:lineRule="auto"/>
        <w:rPr>
          <w:rFonts w:ascii="Arial" w:hAnsi="Arial" w:cs="Arial"/>
          <w:color w:val="000000" w:themeColor="text1"/>
          <w:sz w:val="22"/>
          <w:szCs w:val="22"/>
        </w:rPr>
      </w:pPr>
    </w:p>
    <w:p w14:paraId="105E61BD" w14:textId="0FD850ED" w:rsidR="00D877CC" w:rsidRPr="009259BB" w:rsidRDefault="00D877CC" w:rsidP="009259BB">
      <w:pPr>
        <w:tabs>
          <w:tab w:val="left" w:pos="2061"/>
        </w:tabs>
        <w:spacing w:line="360" w:lineRule="auto"/>
        <w:rPr>
          <w:rFonts w:ascii="Arial" w:hAnsi="Arial" w:cs="Arial"/>
          <w:color w:val="000000" w:themeColor="text1"/>
          <w:sz w:val="22"/>
          <w:szCs w:val="22"/>
        </w:rPr>
      </w:pPr>
    </w:p>
    <w:p w14:paraId="78A54F96" w14:textId="77777777" w:rsidR="00D877CC" w:rsidRPr="009259BB" w:rsidRDefault="00D877CC" w:rsidP="009259BB">
      <w:pPr>
        <w:tabs>
          <w:tab w:val="left" w:pos="2061"/>
        </w:tabs>
        <w:spacing w:line="360" w:lineRule="auto"/>
        <w:rPr>
          <w:rFonts w:ascii="Arial" w:hAnsi="Arial" w:cs="Arial"/>
          <w:color w:val="000000" w:themeColor="text1"/>
          <w:sz w:val="22"/>
          <w:szCs w:val="22"/>
        </w:rPr>
      </w:pPr>
    </w:p>
    <w:p w14:paraId="5DA4A235" w14:textId="0FEFABEA" w:rsidR="00F6727F" w:rsidRPr="009259BB" w:rsidRDefault="00F6727F" w:rsidP="009259BB">
      <w:pPr>
        <w:tabs>
          <w:tab w:val="left" w:pos="2061"/>
        </w:tabs>
        <w:spacing w:line="360" w:lineRule="auto"/>
        <w:rPr>
          <w:rFonts w:ascii="Arial" w:hAnsi="Arial" w:cs="Arial"/>
          <w:color w:val="000000" w:themeColor="text1"/>
          <w:sz w:val="22"/>
          <w:szCs w:val="22"/>
        </w:rPr>
      </w:pPr>
    </w:p>
    <w:p w14:paraId="72E8928C" w14:textId="6AD27BF6" w:rsidR="00D877CC" w:rsidRPr="009259BB" w:rsidRDefault="00D877CC" w:rsidP="009259BB">
      <w:pPr>
        <w:tabs>
          <w:tab w:val="left" w:pos="2061"/>
        </w:tabs>
        <w:spacing w:line="360" w:lineRule="auto"/>
        <w:rPr>
          <w:rFonts w:ascii="Arial" w:hAnsi="Arial" w:cs="Arial"/>
          <w:color w:val="000000" w:themeColor="text1"/>
          <w:sz w:val="22"/>
          <w:szCs w:val="22"/>
        </w:rPr>
      </w:pPr>
    </w:p>
    <w:p w14:paraId="27EA7485" w14:textId="6884D85F" w:rsidR="00523757" w:rsidRPr="009259BB" w:rsidRDefault="00523757" w:rsidP="009259BB">
      <w:pPr>
        <w:tabs>
          <w:tab w:val="left" w:pos="2061"/>
        </w:tabs>
        <w:spacing w:line="360" w:lineRule="auto"/>
        <w:rPr>
          <w:rFonts w:ascii="Arial" w:hAnsi="Arial" w:cs="Arial"/>
          <w:color w:val="000000" w:themeColor="text1"/>
          <w:sz w:val="22"/>
          <w:szCs w:val="22"/>
        </w:rPr>
      </w:pPr>
    </w:p>
    <w:p w14:paraId="4B6DAE58" w14:textId="49C64D25" w:rsidR="00523757" w:rsidRPr="009259BB" w:rsidRDefault="00523757" w:rsidP="009259BB">
      <w:pPr>
        <w:tabs>
          <w:tab w:val="left" w:pos="2061"/>
        </w:tabs>
        <w:spacing w:line="360" w:lineRule="auto"/>
        <w:rPr>
          <w:rFonts w:ascii="Arial" w:hAnsi="Arial" w:cs="Arial"/>
          <w:color w:val="000000" w:themeColor="text1"/>
          <w:sz w:val="22"/>
          <w:szCs w:val="22"/>
        </w:rPr>
      </w:pPr>
    </w:p>
    <w:p w14:paraId="578A62DA" w14:textId="72FF19F0" w:rsidR="00523757" w:rsidRPr="009259BB" w:rsidRDefault="00523757" w:rsidP="009259BB">
      <w:pPr>
        <w:tabs>
          <w:tab w:val="left" w:pos="2061"/>
        </w:tabs>
        <w:spacing w:line="360" w:lineRule="auto"/>
        <w:rPr>
          <w:rFonts w:ascii="Arial" w:hAnsi="Arial" w:cs="Arial"/>
          <w:color w:val="000000" w:themeColor="text1"/>
          <w:sz w:val="22"/>
          <w:szCs w:val="22"/>
        </w:rPr>
      </w:pPr>
    </w:p>
    <w:p w14:paraId="3F92F6BC" w14:textId="04106F87" w:rsidR="00523757" w:rsidRPr="009259BB" w:rsidRDefault="00523757" w:rsidP="009259BB">
      <w:pPr>
        <w:tabs>
          <w:tab w:val="left" w:pos="2061"/>
        </w:tabs>
        <w:spacing w:line="360" w:lineRule="auto"/>
        <w:rPr>
          <w:rFonts w:ascii="Arial" w:hAnsi="Arial" w:cs="Arial"/>
          <w:color w:val="000000" w:themeColor="text1"/>
          <w:sz w:val="22"/>
          <w:szCs w:val="22"/>
        </w:rPr>
      </w:pPr>
    </w:p>
    <w:p w14:paraId="53BF0132" w14:textId="68FA625A" w:rsidR="009014A5" w:rsidRPr="00585B80" w:rsidRDefault="00385033" w:rsidP="00385033">
      <w:pPr>
        <w:pStyle w:val="Heading1"/>
        <w:rPr>
          <w:rFonts w:ascii="Arial" w:hAnsi="Arial" w:cs="Arial"/>
          <w:sz w:val="24"/>
          <w:szCs w:val="24"/>
        </w:rPr>
      </w:pPr>
      <w:r w:rsidRPr="00585B80">
        <w:rPr>
          <w:sz w:val="24"/>
          <w:szCs w:val="24"/>
        </w:rPr>
        <w:br w:type="page"/>
      </w:r>
      <w:bookmarkStart w:id="7" w:name="_Toc97517886"/>
      <w:r w:rsidR="009014A5" w:rsidRPr="00585B80">
        <w:rPr>
          <w:rFonts w:ascii="Arial" w:hAnsi="Arial" w:cs="Arial"/>
          <w:color w:val="000000" w:themeColor="text1"/>
          <w:sz w:val="24"/>
          <w:szCs w:val="24"/>
        </w:rPr>
        <w:lastRenderedPageBreak/>
        <w:t>Results</w:t>
      </w:r>
      <w:bookmarkEnd w:id="7"/>
    </w:p>
    <w:p w14:paraId="7A01FB5C" w14:textId="3914F5A1" w:rsidR="009014A5" w:rsidRPr="009259BB" w:rsidRDefault="009014A5" w:rsidP="009259BB">
      <w:pPr>
        <w:tabs>
          <w:tab w:val="left" w:pos="2061"/>
        </w:tabs>
        <w:spacing w:line="360" w:lineRule="auto"/>
        <w:rPr>
          <w:rFonts w:ascii="Arial" w:hAnsi="Arial" w:cs="Arial"/>
          <w:color w:val="000000" w:themeColor="text1"/>
          <w:sz w:val="22"/>
          <w:szCs w:val="22"/>
        </w:rPr>
      </w:pPr>
    </w:p>
    <w:p w14:paraId="741FE90B" w14:textId="073C36BF" w:rsidR="009014A5" w:rsidRPr="009259BB" w:rsidRDefault="009014A5" w:rsidP="009259BB">
      <w:pPr>
        <w:tabs>
          <w:tab w:val="left" w:pos="2061"/>
        </w:tabs>
        <w:spacing w:line="360" w:lineRule="auto"/>
        <w:rPr>
          <w:rFonts w:ascii="Arial" w:hAnsi="Arial" w:cs="Arial"/>
          <w:color w:val="000000" w:themeColor="text1"/>
          <w:sz w:val="22"/>
          <w:szCs w:val="22"/>
        </w:rPr>
      </w:pPr>
    </w:p>
    <w:p w14:paraId="2C0CF8A8" w14:textId="25F28421" w:rsidR="009014A5" w:rsidRPr="009259BB" w:rsidRDefault="009014A5" w:rsidP="009259BB">
      <w:pPr>
        <w:tabs>
          <w:tab w:val="left" w:pos="2061"/>
        </w:tabs>
        <w:spacing w:line="360" w:lineRule="auto"/>
        <w:rPr>
          <w:rFonts w:ascii="Arial" w:hAnsi="Arial" w:cs="Arial"/>
          <w:color w:val="000000" w:themeColor="text1"/>
          <w:sz w:val="22"/>
          <w:szCs w:val="22"/>
        </w:rPr>
      </w:pPr>
      <w:r w:rsidRPr="009259BB">
        <w:rPr>
          <w:rFonts w:ascii="Arial" w:hAnsi="Arial" w:cs="Arial"/>
          <w:noProof/>
          <w:color w:val="000000" w:themeColor="text1"/>
          <w:sz w:val="22"/>
          <w:szCs w:val="22"/>
        </w:rPr>
        <w:drawing>
          <wp:anchor distT="0" distB="0" distL="114300" distR="114300" simplePos="0" relativeHeight="251670528" behindDoc="0" locked="0" layoutInCell="1" allowOverlap="1" wp14:anchorId="24FD3A08" wp14:editId="21A80546">
            <wp:simplePos x="0" y="0"/>
            <wp:positionH relativeFrom="column">
              <wp:posOffset>0</wp:posOffset>
            </wp:positionH>
            <wp:positionV relativeFrom="paragraph">
              <wp:posOffset>-635</wp:posOffset>
            </wp:positionV>
            <wp:extent cx="5802630" cy="2254250"/>
            <wp:effectExtent l="0" t="0" r="1270" b="6350"/>
            <wp:wrapNone/>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7">
                      <a:extLst>
                        <a:ext uri="{28A0092B-C50C-407E-A947-70E740481C1C}">
                          <a14:useLocalDpi xmlns:a14="http://schemas.microsoft.com/office/drawing/2010/main" val="0"/>
                        </a:ext>
                      </a:extLst>
                    </a:blip>
                    <a:srcRect r="30510"/>
                    <a:stretch/>
                  </pic:blipFill>
                  <pic:spPr bwMode="auto">
                    <a:xfrm>
                      <a:off x="0" y="0"/>
                      <a:ext cx="5802630" cy="225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59BB">
        <w:rPr>
          <w:rFonts w:ascii="Arial" w:hAnsi="Arial" w:cs="Arial"/>
          <w:noProof/>
          <w:color w:val="000000" w:themeColor="text1"/>
          <w:sz w:val="22"/>
          <w:szCs w:val="22"/>
        </w:rPr>
        <mc:AlternateContent>
          <mc:Choice Requires="wps">
            <w:drawing>
              <wp:anchor distT="0" distB="0" distL="114300" distR="114300" simplePos="0" relativeHeight="251673600" behindDoc="0" locked="0" layoutInCell="1" allowOverlap="1" wp14:anchorId="3995D3A4" wp14:editId="6C6B0159">
                <wp:simplePos x="0" y="0"/>
                <wp:positionH relativeFrom="column">
                  <wp:posOffset>2122170</wp:posOffset>
                </wp:positionH>
                <wp:positionV relativeFrom="paragraph">
                  <wp:posOffset>1309370</wp:posOffset>
                </wp:positionV>
                <wp:extent cx="161925" cy="45085"/>
                <wp:effectExtent l="0" t="25400" r="28575" b="56515"/>
                <wp:wrapNone/>
                <wp:docPr id="20" name="Straight Arrow Connector 20"/>
                <wp:cNvGraphicFramePr/>
                <a:graphic xmlns:a="http://schemas.openxmlformats.org/drawingml/2006/main">
                  <a:graphicData uri="http://schemas.microsoft.com/office/word/2010/wordprocessingShape">
                    <wps:wsp>
                      <wps:cNvCnPr/>
                      <wps:spPr>
                        <a:xfrm>
                          <a:off x="0" y="0"/>
                          <a:ext cx="16192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EFB798" id="_x0000_t32" coordsize="21600,21600" o:spt="32" o:oned="t" path="m,l21600,21600e" filled="f">
                <v:path arrowok="t" fillok="f" o:connecttype="none"/>
                <o:lock v:ext="edit" shapetype="t"/>
              </v:shapetype>
              <v:shape id="Straight Arrow Connector 20" o:spid="_x0000_s1026" type="#_x0000_t32" style="position:absolute;margin-left:167.1pt;margin-top:103.1pt;width:12.75pt;height: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" strokecolor="black [3200]" strokeweight=".5pt">
                <v:stroke endarrow="block" joinstyle="miter"/>
              </v:shape>
            </w:pict>
          </mc:Fallback>
        </mc:AlternateContent>
      </w:r>
    </w:p>
    <w:p w14:paraId="6DB5475D" w14:textId="040FDA1E" w:rsidR="009014A5" w:rsidRPr="009259BB" w:rsidRDefault="009014A5" w:rsidP="009259BB">
      <w:pPr>
        <w:spacing w:line="360" w:lineRule="auto"/>
        <w:rPr>
          <w:rFonts w:ascii="Arial" w:hAnsi="Arial" w:cs="Arial"/>
          <w:sz w:val="22"/>
          <w:szCs w:val="22"/>
        </w:rPr>
      </w:pPr>
    </w:p>
    <w:p w14:paraId="6F2F5383" w14:textId="062A6CCA" w:rsidR="009014A5" w:rsidRPr="009259BB" w:rsidRDefault="009014A5" w:rsidP="009259BB">
      <w:pPr>
        <w:spacing w:line="360" w:lineRule="auto"/>
        <w:rPr>
          <w:rFonts w:ascii="Arial" w:hAnsi="Arial" w:cs="Arial"/>
          <w:sz w:val="22"/>
          <w:szCs w:val="22"/>
        </w:rPr>
      </w:pPr>
    </w:p>
    <w:p w14:paraId="76E22AEC" w14:textId="1DF5D05C" w:rsidR="009014A5" w:rsidRPr="009259BB" w:rsidRDefault="009014A5" w:rsidP="009259BB">
      <w:pPr>
        <w:spacing w:line="360" w:lineRule="auto"/>
        <w:rPr>
          <w:rFonts w:ascii="Arial" w:hAnsi="Arial" w:cs="Arial"/>
          <w:sz w:val="22"/>
          <w:szCs w:val="22"/>
        </w:rPr>
      </w:pPr>
    </w:p>
    <w:p w14:paraId="4E5100F0" w14:textId="7A4727CB" w:rsidR="009014A5" w:rsidRPr="009259BB" w:rsidRDefault="00C120D6" w:rsidP="009259BB">
      <w:pPr>
        <w:spacing w:line="360" w:lineRule="auto"/>
        <w:rPr>
          <w:rFonts w:ascii="Arial" w:hAnsi="Arial" w:cs="Arial"/>
          <w:sz w:val="22"/>
          <w:szCs w:val="22"/>
        </w:rPr>
      </w:pPr>
      <w:r w:rsidRPr="009259BB">
        <w:rPr>
          <w:rFonts w:ascii="Arial" w:hAnsi="Arial" w:cs="Arial"/>
          <w:noProof/>
          <w:color w:val="000000" w:themeColor="text1"/>
          <w:sz w:val="22"/>
          <w:szCs w:val="22"/>
        </w:rPr>
        <mc:AlternateContent>
          <mc:Choice Requires="wps">
            <w:drawing>
              <wp:anchor distT="0" distB="0" distL="114300" distR="114300" simplePos="0" relativeHeight="251676672" behindDoc="0" locked="0" layoutInCell="1" allowOverlap="1" wp14:anchorId="79AC8215" wp14:editId="797BB397">
                <wp:simplePos x="0" y="0"/>
                <wp:positionH relativeFrom="column">
                  <wp:posOffset>1336979</wp:posOffset>
                </wp:positionH>
                <wp:positionV relativeFrom="paragraph">
                  <wp:posOffset>140335</wp:posOffset>
                </wp:positionV>
                <wp:extent cx="956310" cy="43370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956310" cy="433705"/>
                        </a:xfrm>
                        <a:prstGeom prst="rect">
                          <a:avLst/>
                        </a:prstGeom>
                        <a:noFill/>
                        <a:ln w="6350">
                          <a:noFill/>
                        </a:ln>
                      </wps:spPr>
                      <wps:txbx>
                        <w:txbxContent>
                          <w:p w14:paraId="3C092DE4" w14:textId="77777777" w:rsidR="009014A5" w:rsidRPr="00C120D6" w:rsidRDefault="009014A5" w:rsidP="009014A5">
                            <w:pPr>
                              <w:jc w:val="center"/>
                              <w:rPr>
                                <w:rFonts w:ascii="Arial" w:hAnsi="Arial" w:cs="Arial"/>
                                <w:sz w:val="18"/>
                                <w:szCs w:val="18"/>
                              </w:rPr>
                            </w:pPr>
                            <w:r w:rsidRPr="00C120D6">
                              <w:rPr>
                                <w:rFonts w:ascii="Arial" w:hAnsi="Arial" w:cs="Arial"/>
                                <w:sz w:val="18"/>
                                <w:szCs w:val="18"/>
                              </w:rPr>
                              <w:t xml:space="preserve">Vaccina virus protein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C8215" id="_x0000_t202" coordsize="21600,21600" o:spt="202" path="m,l,21600r21600,l21600,xe">
                <v:stroke joinstyle="miter"/>
                <v:path gradientshapeok="t" o:connecttype="rect"/>
              </v:shapetype>
              <v:shape id="Text Box 23" o:spid="_x0000_s1026" type="#_x0000_t202" style="position:absolute;margin-left:105.25pt;margin-top:11.05pt;width:75.3pt;height:3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" filled="f" stroked="f" strokeweight=".5pt">
                <v:textbox>
                  <w:txbxContent>
                    <w:p w14:paraId="3C092DE4" w14:textId="77777777" w:rsidR="009014A5" w:rsidRPr="00C120D6" w:rsidRDefault="009014A5" w:rsidP="009014A5">
                      <w:pPr>
                        <w:jc w:val="center"/>
                        <w:rPr>
                          <w:rFonts w:ascii="Arial" w:hAnsi="Arial" w:cs="Arial"/>
                          <w:sz w:val="18"/>
                          <w:szCs w:val="18"/>
                        </w:rPr>
                      </w:pPr>
                      <w:r w:rsidRPr="00C120D6">
                        <w:rPr>
                          <w:rFonts w:ascii="Arial" w:hAnsi="Arial" w:cs="Arial"/>
                          <w:sz w:val="18"/>
                          <w:szCs w:val="18"/>
                        </w:rPr>
                        <w:t xml:space="preserve">Vaccina virus protein </w:t>
                      </w:r>
                    </w:p>
                  </w:txbxContent>
                </v:textbox>
              </v:shape>
            </w:pict>
          </mc:Fallback>
        </mc:AlternateContent>
      </w:r>
    </w:p>
    <w:p w14:paraId="0845CA3E" w14:textId="56E83465" w:rsidR="009014A5" w:rsidRPr="009259BB" w:rsidRDefault="009014A5" w:rsidP="009259BB">
      <w:pPr>
        <w:spacing w:line="360" w:lineRule="auto"/>
        <w:rPr>
          <w:rFonts w:ascii="Arial" w:hAnsi="Arial" w:cs="Arial"/>
          <w:sz w:val="22"/>
          <w:szCs w:val="22"/>
        </w:rPr>
      </w:pPr>
    </w:p>
    <w:p w14:paraId="6E58AC71" w14:textId="252EEE3F" w:rsidR="009014A5" w:rsidRPr="009259BB" w:rsidRDefault="00C120D6" w:rsidP="009259BB">
      <w:pPr>
        <w:spacing w:line="360" w:lineRule="auto"/>
        <w:rPr>
          <w:rFonts w:ascii="Arial" w:hAnsi="Arial" w:cs="Arial"/>
          <w:sz w:val="22"/>
          <w:szCs w:val="22"/>
        </w:rPr>
      </w:pPr>
      <w:r w:rsidRPr="009259BB">
        <w:rPr>
          <w:rFonts w:ascii="Arial" w:hAnsi="Arial" w:cs="Arial"/>
          <w:noProof/>
          <w:color w:val="000000" w:themeColor="text1"/>
          <w:sz w:val="22"/>
          <w:szCs w:val="22"/>
        </w:rPr>
        <mc:AlternateContent>
          <mc:Choice Requires="wps">
            <w:drawing>
              <wp:anchor distT="0" distB="0" distL="114300" distR="114300" simplePos="0" relativeHeight="251675648" behindDoc="0" locked="0" layoutInCell="1" allowOverlap="1" wp14:anchorId="38002E4C" wp14:editId="75A6EBD3">
                <wp:simplePos x="0" y="0"/>
                <wp:positionH relativeFrom="column">
                  <wp:posOffset>1469059</wp:posOffset>
                </wp:positionH>
                <wp:positionV relativeFrom="paragraph">
                  <wp:posOffset>121920</wp:posOffset>
                </wp:positionV>
                <wp:extent cx="914400" cy="26352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63525"/>
                        </a:xfrm>
                        <a:prstGeom prst="rect">
                          <a:avLst/>
                        </a:prstGeom>
                        <a:noFill/>
                        <a:ln w="6350">
                          <a:noFill/>
                        </a:ln>
                      </wps:spPr>
                      <wps:txbx>
                        <w:txbxContent>
                          <w:p w14:paraId="3F455C80" w14:textId="77777777" w:rsidR="009014A5" w:rsidRPr="00C120D6" w:rsidRDefault="009014A5" w:rsidP="009014A5">
                            <w:pPr>
                              <w:rPr>
                                <w:rFonts w:ascii="Arial" w:hAnsi="Arial" w:cs="Arial"/>
                                <w:sz w:val="18"/>
                                <w:szCs w:val="18"/>
                              </w:rPr>
                            </w:pPr>
                            <w:r w:rsidRPr="00C120D6">
                              <w:rPr>
                                <w:rFonts w:ascii="Arial" w:hAnsi="Arial" w:cs="Arial"/>
                                <w:sz w:val="18"/>
                                <w:szCs w:val="18"/>
                              </w:rPr>
                              <w:t>CMAS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02E4C" id="Text Box 22" o:spid="_x0000_s1027" type="#_x0000_t202" style="position:absolute;margin-left:115.65pt;margin-top:9.6pt;width:1in;height:20.7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" filled="f" stroked="f" strokeweight=".5pt">
                <v:textbox>
                  <w:txbxContent>
                    <w:p w14:paraId="3F455C80" w14:textId="77777777" w:rsidR="009014A5" w:rsidRPr="00C120D6" w:rsidRDefault="009014A5" w:rsidP="009014A5">
                      <w:pPr>
                        <w:rPr>
                          <w:rFonts w:ascii="Arial" w:hAnsi="Arial" w:cs="Arial"/>
                          <w:sz w:val="18"/>
                          <w:szCs w:val="18"/>
                        </w:rPr>
                      </w:pPr>
                      <w:r w:rsidRPr="00C120D6">
                        <w:rPr>
                          <w:rFonts w:ascii="Arial" w:hAnsi="Arial" w:cs="Arial"/>
                          <w:sz w:val="18"/>
                          <w:szCs w:val="18"/>
                        </w:rPr>
                        <w:t>CMAS</w:t>
                      </w:r>
                    </w:p>
                  </w:txbxContent>
                </v:textbox>
              </v:shape>
            </w:pict>
          </mc:Fallback>
        </mc:AlternateContent>
      </w:r>
      <w:r w:rsidRPr="009259BB">
        <w:rPr>
          <w:rFonts w:ascii="Arial" w:hAnsi="Arial" w:cs="Arial"/>
          <w:noProof/>
          <w:color w:val="000000" w:themeColor="text1"/>
          <w:sz w:val="22"/>
          <w:szCs w:val="22"/>
        </w:rPr>
        <mc:AlternateContent>
          <mc:Choice Requires="wps">
            <w:drawing>
              <wp:anchor distT="0" distB="0" distL="114300" distR="114300" simplePos="0" relativeHeight="251674624" behindDoc="0" locked="0" layoutInCell="1" allowOverlap="1" wp14:anchorId="43E5FA38" wp14:editId="0195D208">
                <wp:simplePos x="0" y="0"/>
                <wp:positionH relativeFrom="column">
                  <wp:posOffset>1970074</wp:posOffset>
                </wp:positionH>
                <wp:positionV relativeFrom="paragraph">
                  <wp:posOffset>59690</wp:posOffset>
                </wp:positionV>
                <wp:extent cx="349250" cy="117475"/>
                <wp:effectExtent l="0" t="38100" r="0" b="22225"/>
                <wp:wrapNone/>
                <wp:docPr id="21" name="Straight Arrow Connector 21"/>
                <wp:cNvGraphicFramePr/>
                <a:graphic xmlns:a="http://schemas.openxmlformats.org/drawingml/2006/main">
                  <a:graphicData uri="http://schemas.microsoft.com/office/word/2010/wordprocessingShape">
                    <wps:wsp>
                      <wps:cNvCnPr/>
                      <wps:spPr>
                        <a:xfrm flipV="1">
                          <a:off x="0" y="0"/>
                          <a:ext cx="349250" cy="117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1312C" id="Straight Arrow Connector 21" o:spid="_x0000_s1026" type="#_x0000_t32" style="position:absolute;margin-left:155.1pt;margin-top:4.7pt;width:27.5pt;height:9.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" strokecolor="black [3200]" strokeweight=".5pt">
                <v:stroke endarrow="block" joinstyle="miter"/>
              </v:shape>
            </w:pict>
          </mc:Fallback>
        </mc:AlternateContent>
      </w:r>
    </w:p>
    <w:p w14:paraId="2F7D4CCC" w14:textId="4C31AEF6" w:rsidR="00385033" w:rsidRDefault="00C120D6" w:rsidP="009259BB">
      <w:pPr>
        <w:spacing w:line="360" w:lineRule="auto"/>
        <w:rPr>
          <w:rFonts w:ascii="Arial" w:hAnsi="Arial" w:cs="Arial"/>
          <w:sz w:val="22"/>
          <w:szCs w:val="22"/>
        </w:rPr>
      </w:pPr>
      <w:r w:rsidRPr="009259BB">
        <w:rPr>
          <w:rFonts w:ascii="Arial" w:hAnsi="Arial" w:cs="Arial"/>
          <w:noProof/>
          <w:color w:val="000000" w:themeColor="text1"/>
          <w:sz w:val="22"/>
          <w:szCs w:val="22"/>
        </w:rPr>
        <mc:AlternateContent>
          <mc:Choice Requires="wps">
            <w:drawing>
              <wp:anchor distT="0" distB="0" distL="114300" distR="114300" simplePos="0" relativeHeight="251672576" behindDoc="0" locked="0" layoutInCell="1" allowOverlap="1" wp14:anchorId="408D8864" wp14:editId="48D73520">
                <wp:simplePos x="0" y="0"/>
                <wp:positionH relativeFrom="column">
                  <wp:posOffset>1718945</wp:posOffset>
                </wp:positionH>
                <wp:positionV relativeFrom="paragraph">
                  <wp:posOffset>180671</wp:posOffset>
                </wp:positionV>
                <wp:extent cx="914400" cy="2635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14400" cy="263525"/>
                        </a:xfrm>
                        <a:prstGeom prst="rect">
                          <a:avLst/>
                        </a:prstGeom>
                        <a:noFill/>
                        <a:ln w="6350">
                          <a:noFill/>
                        </a:ln>
                      </wps:spPr>
                      <wps:txbx>
                        <w:txbxContent>
                          <w:p w14:paraId="4C4ED806" w14:textId="77777777" w:rsidR="009014A5" w:rsidRPr="00C120D6" w:rsidRDefault="009014A5" w:rsidP="009014A5">
                            <w:pPr>
                              <w:rPr>
                                <w:rFonts w:ascii="Arial" w:hAnsi="Arial" w:cs="Arial"/>
                                <w:sz w:val="18"/>
                                <w:szCs w:val="18"/>
                              </w:rPr>
                            </w:pPr>
                            <w:r w:rsidRPr="00C120D6">
                              <w:rPr>
                                <w:rFonts w:ascii="Arial" w:hAnsi="Arial" w:cs="Arial"/>
                                <w:sz w:val="18"/>
                                <w:szCs w:val="18"/>
                              </w:rPr>
                              <w:t xml:space="preserve">SAM domain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D8864" id="Text Box 19" o:spid="_x0000_s1028" type="#_x0000_t202" style="position:absolute;margin-left:135.35pt;margin-top:14.25pt;width:1in;height:20.7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" filled="f" stroked="f" strokeweight=".5pt">
                <v:textbox>
                  <w:txbxContent>
                    <w:p w14:paraId="4C4ED806" w14:textId="77777777" w:rsidR="009014A5" w:rsidRPr="00C120D6" w:rsidRDefault="009014A5" w:rsidP="009014A5">
                      <w:pPr>
                        <w:rPr>
                          <w:rFonts w:ascii="Arial" w:hAnsi="Arial" w:cs="Arial"/>
                          <w:sz w:val="18"/>
                          <w:szCs w:val="18"/>
                        </w:rPr>
                      </w:pPr>
                      <w:r w:rsidRPr="00C120D6">
                        <w:rPr>
                          <w:rFonts w:ascii="Arial" w:hAnsi="Arial" w:cs="Arial"/>
                          <w:sz w:val="18"/>
                          <w:szCs w:val="18"/>
                        </w:rPr>
                        <w:t xml:space="preserve">SAM domain  </w:t>
                      </w:r>
                    </w:p>
                  </w:txbxContent>
                </v:textbox>
              </v:shape>
            </w:pict>
          </mc:Fallback>
        </mc:AlternateContent>
      </w:r>
    </w:p>
    <w:p w14:paraId="74C9238A" w14:textId="38F2BD4C" w:rsidR="009014A5" w:rsidRPr="009259BB" w:rsidRDefault="00C120D6" w:rsidP="009259BB">
      <w:pPr>
        <w:spacing w:line="360" w:lineRule="auto"/>
        <w:rPr>
          <w:rFonts w:ascii="Arial" w:hAnsi="Arial" w:cs="Arial"/>
          <w:sz w:val="22"/>
          <w:szCs w:val="22"/>
        </w:rPr>
      </w:pPr>
      <w:r w:rsidRPr="009259BB">
        <w:rPr>
          <w:rFonts w:ascii="Arial" w:hAnsi="Arial" w:cs="Arial"/>
          <w:noProof/>
          <w:color w:val="000000" w:themeColor="text1"/>
          <w:sz w:val="22"/>
          <w:szCs w:val="22"/>
        </w:rPr>
        <mc:AlternateContent>
          <mc:Choice Requires="wps">
            <w:drawing>
              <wp:anchor distT="0" distB="0" distL="114300" distR="114300" simplePos="0" relativeHeight="251671552" behindDoc="0" locked="0" layoutInCell="1" allowOverlap="1" wp14:anchorId="45DF0308" wp14:editId="3F380F07">
                <wp:simplePos x="0" y="0"/>
                <wp:positionH relativeFrom="column">
                  <wp:posOffset>2590165</wp:posOffset>
                </wp:positionH>
                <wp:positionV relativeFrom="paragraph">
                  <wp:posOffset>92406</wp:posOffset>
                </wp:positionV>
                <wp:extent cx="581025" cy="45085"/>
                <wp:effectExtent l="0" t="25400" r="28575" b="69215"/>
                <wp:wrapNone/>
                <wp:docPr id="18" name="Straight Arrow Connector 18"/>
                <wp:cNvGraphicFramePr/>
                <a:graphic xmlns:a="http://schemas.openxmlformats.org/drawingml/2006/main">
                  <a:graphicData uri="http://schemas.microsoft.com/office/word/2010/wordprocessingShape">
                    <wps:wsp>
                      <wps:cNvCnPr/>
                      <wps:spPr>
                        <a:xfrm>
                          <a:off x="0" y="0"/>
                          <a:ext cx="58102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1EF5B" id="Straight Arrow Connector 18" o:spid="_x0000_s1026" type="#_x0000_t32" style="position:absolute;margin-left:203.95pt;margin-top:7.3pt;width:45.75pt;height: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" strokecolor="black [3200]" strokeweight=".5pt">
                <v:stroke endarrow="block" joinstyle="miter"/>
              </v:shape>
            </w:pict>
          </mc:Fallback>
        </mc:AlternateContent>
      </w:r>
    </w:p>
    <w:p w14:paraId="3FBD364E" w14:textId="58D911EC" w:rsidR="009014A5" w:rsidRPr="009259BB" w:rsidRDefault="009014A5" w:rsidP="009259BB">
      <w:pPr>
        <w:spacing w:line="360" w:lineRule="auto"/>
        <w:rPr>
          <w:rFonts w:ascii="Arial" w:hAnsi="Arial" w:cs="Arial"/>
          <w:sz w:val="22"/>
          <w:szCs w:val="22"/>
        </w:rPr>
      </w:pPr>
    </w:p>
    <w:p w14:paraId="1F5C2042" w14:textId="2C4E59D9" w:rsidR="009014A5" w:rsidRPr="009259BB" w:rsidRDefault="009014A5" w:rsidP="009259BB">
      <w:pPr>
        <w:spacing w:line="360" w:lineRule="auto"/>
        <w:rPr>
          <w:rFonts w:ascii="Arial" w:hAnsi="Arial" w:cs="Arial"/>
          <w:color w:val="000000" w:themeColor="text1"/>
          <w:sz w:val="22"/>
          <w:szCs w:val="22"/>
        </w:rPr>
      </w:pPr>
    </w:p>
    <w:p w14:paraId="2529AAF2" w14:textId="0085FC50" w:rsidR="009014A5" w:rsidRPr="009259BB" w:rsidRDefault="009014A5" w:rsidP="00385033">
      <w:pPr>
        <w:tabs>
          <w:tab w:val="left" w:pos="1953"/>
        </w:tabs>
        <w:jc w:val="center"/>
        <w:rPr>
          <w:rFonts w:ascii="Arial" w:hAnsi="Arial" w:cs="Arial"/>
          <w:sz w:val="22"/>
          <w:szCs w:val="22"/>
        </w:rPr>
      </w:pPr>
      <w:r w:rsidRPr="009259BB">
        <w:rPr>
          <w:rFonts w:ascii="Arial" w:hAnsi="Arial" w:cs="Arial"/>
          <w:sz w:val="22"/>
          <w:szCs w:val="22"/>
        </w:rPr>
        <w:t xml:space="preserve">Figure 6: </w:t>
      </w:r>
      <w:r w:rsidR="007F17F9" w:rsidRPr="009259BB">
        <w:rPr>
          <w:rFonts w:ascii="Arial" w:hAnsi="Arial" w:cs="Arial"/>
          <w:sz w:val="22"/>
          <w:szCs w:val="22"/>
        </w:rPr>
        <w:t>InterPro record (A4HKT3) showing predicted domains of CfaS.</w:t>
      </w:r>
    </w:p>
    <w:p w14:paraId="4A8FC5D4" w14:textId="77777777" w:rsidR="009014A5" w:rsidRPr="009259BB" w:rsidRDefault="009014A5" w:rsidP="009259BB">
      <w:pPr>
        <w:spacing w:line="360" w:lineRule="auto"/>
        <w:rPr>
          <w:rFonts w:ascii="Arial" w:hAnsi="Arial" w:cs="Arial"/>
          <w:sz w:val="22"/>
          <w:szCs w:val="22"/>
        </w:rPr>
      </w:pPr>
    </w:p>
    <w:p w14:paraId="4BE989A8" w14:textId="593BF7DF" w:rsidR="009014A5" w:rsidRPr="009259BB" w:rsidRDefault="009014A5" w:rsidP="009259BB">
      <w:pPr>
        <w:tabs>
          <w:tab w:val="left" w:pos="2863"/>
        </w:tabs>
        <w:spacing w:line="360" w:lineRule="auto"/>
        <w:rPr>
          <w:rFonts w:ascii="Arial" w:hAnsi="Arial" w:cs="Arial"/>
          <w:sz w:val="22"/>
          <w:szCs w:val="22"/>
        </w:rPr>
      </w:pPr>
    </w:p>
    <w:p w14:paraId="6CA1058B" w14:textId="31B0472F" w:rsidR="009014A5" w:rsidRPr="009259BB" w:rsidRDefault="00B35665" w:rsidP="009259BB">
      <w:pPr>
        <w:tabs>
          <w:tab w:val="left" w:pos="2863"/>
        </w:tabs>
        <w:spacing w:line="360" w:lineRule="auto"/>
        <w:rPr>
          <w:rFonts w:ascii="Arial" w:hAnsi="Arial" w:cs="Arial"/>
          <w:sz w:val="22"/>
          <w:szCs w:val="22"/>
        </w:rPr>
      </w:pPr>
      <w:r w:rsidRPr="009259BB">
        <w:rPr>
          <w:rFonts w:ascii="Arial" w:hAnsi="Arial" w:cs="Arial"/>
          <w:sz w:val="22"/>
          <w:szCs w:val="22"/>
        </w:rPr>
        <w:t>The Uni</w:t>
      </w:r>
      <w:r w:rsidR="00B06B01" w:rsidRPr="009259BB">
        <w:rPr>
          <w:rFonts w:ascii="Arial" w:hAnsi="Arial" w:cs="Arial"/>
          <w:sz w:val="22"/>
          <w:szCs w:val="22"/>
        </w:rPr>
        <w:t>P</w:t>
      </w:r>
      <w:r w:rsidRPr="009259BB">
        <w:rPr>
          <w:rFonts w:ascii="Arial" w:hAnsi="Arial" w:cs="Arial"/>
          <w:sz w:val="22"/>
          <w:szCs w:val="22"/>
        </w:rPr>
        <w:t xml:space="preserve">rot record for the PHI-Base protein </w:t>
      </w:r>
      <w:r w:rsidR="0009569E" w:rsidRPr="009259BB">
        <w:rPr>
          <w:rFonts w:ascii="Arial" w:hAnsi="Arial" w:cs="Arial"/>
          <w:sz w:val="22"/>
          <w:szCs w:val="22"/>
        </w:rPr>
        <w:t>indicated</w:t>
      </w:r>
      <w:r w:rsidRPr="009259BB">
        <w:rPr>
          <w:rFonts w:ascii="Arial" w:hAnsi="Arial" w:cs="Arial"/>
          <w:sz w:val="22"/>
          <w:szCs w:val="22"/>
        </w:rPr>
        <w:t xml:space="preserve"> that InterPro analysis of CfaS (A4HKT3) contain</w:t>
      </w:r>
      <w:r w:rsidR="005B22A8">
        <w:rPr>
          <w:rFonts w:ascii="Arial" w:hAnsi="Arial" w:cs="Arial"/>
          <w:sz w:val="22"/>
          <w:szCs w:val="22"/>
        </w:rPr>
        <w:t>ed</w:t>
      </w:r>
      <w:r w:rsidRPr="009259BB">
        <w:rPr>
          <w:rFonts w:ascii="Arial" w:hAnsi="Arial" w:cs="Arial"/>
          <w:sz w:val="22"/>
          <w:szCs w:val="22"/>
        </w:rPr>
        <w:t xml:space="preserve"> domains </w:t>
      </w:r>
      <w:r w:rsidR="00F41584" w:rsidRPr="009259BB">
        <w:rPr>
          <w:rFonts w:ascii="Arial" w:hAnsi="Arial" w:cs="Arial"/>
          <w:sz w:val="22"/>
          <w:szCs w:val="22"/>
        </w:rPr>
        <w:t>S</w:t>
      </w:r>
      <w:r w:rsidRPr="009259BB">
        <w:rPr>
          <w:rFonts w:ascii="Arial" w:hAnsi="Arial" w:cs="Arial"/>
          <w:sz w:val="22"/>
          <w:szCs w:val="22"/>
        </w:rPr>
        <w:t>-adenosyl-l-methionine (SAM) domain,</w:t>
      </w:r>
      <w:r w:rsidR="0009569E" w:rsidRPr="009259BB">
        <w:rPr>
          <w:rFonts w:ascii="Arial" w:hAnsi="Arial" w:cs="Arial"/>
          <w:sz w:val="22"/>
          <w:szCs w:val="22"/>
        </w:rPr>
        <w:t xml:space="preserve"> Mycolic acid cyclopropane synthetase and the Vaccinia virus protein (VP39)</w:t>
      </w:r>
      <w:r w:rsidR="00A6760E" w:rsidRPr="009259BB">
        <w:rPr>
          <w:rFonts w:ascii="Arial" w:hAnsi="Arial" w:cs="Arial"/>
          <w:sz w:val="22"/>
          <w:szCs w:val="22"/>
        </w:rPr>
        <w:t xml:space="preserve"> (Figure 6)</w:t>
      </w:r>
      <w:r w:rsidR="0009569E" w:rsidRPr="009259BB">
        <w:rPr>
          <w:rFonts w:ascii="Arial" w:hAnsi="Arial" w:cs="Arial"/>
          <w:sz w:val="22"/>
          <w:szCs w:val="22"/>
        </w:rPr>
        <w:t xml:space="preserve">. These </w:t>
      </w:r>
      <w:r w:rsidR="00A6760E" w:rsidRPr="009259BB">
        <w:rPr>
          <w:rFonts w:ascii="Arial" w:hAnsi="Arial" w:cs="Arial"/>
          <w:sz w:val="22"/>
          <w:szCs w:val="22"/>
        </w:rPr>
        <w:t>domains are consistent with known functions of CfaS,</w:t>
      </w:r>
      <w:r w:rsidR="00523757" w:rsidRPr="009259BB">
        <w:rPr>
          <w:rFonts w:ascii="Arial" w:hAnsi="Arial" w:cs="Arial"/>
          <w:sz w:val="22"/>
          <w:szCs w:val="22"/>
        </w:rPr>
        <w:t xml:space="preserve"> which is</w:t>
      </w:r>
      <w:r w:rsidR="00A6760E" w:rsidRPr="009259BB">
        <w:rPr>
          <w:rFonts w:ascii="Arial" w:hAnsi="Arial" w:cs="Arial"/>
          <w:sz w:val="22"/>
          <w:szCs w:val="22"/>
        </w:rPr>
        <w:t xml:space="preserve"> they have SAM methyltransferase activity. Analysis into the Vaccinia virus protein is shown further on</w:t>
      </w:r>
      <w:r w:rsidR="005B22A8">
        <w:rPr>
          <w:rFonts w:ascii="Arial" w:hAnsi="Arial" w:cs="Arial"/>
          <w:sz w:val="22"/>
          <w:szCs w:val="22"/>
        </w:rPr>
        <w:t xml:space="preserve"> (page 20).</w:t>
      </w:r>
    </w:p>
    <w:p w14:paraId="100FA28A" w14:textId="42DB3C82" w:rsidR="00523757" w:rsidRPr="009259BB" w:rsidRDefault="00523757" w:rsidP="009259BB">
      <w:pPr>
        <w:tabs>
          <w:tab w:val="left" w:pos="2863"/>
        </w:tabs>
        <w:spacing w:line="360" w:lineRule="auto"/>
        <w:rPr>
          <w:rFonts w:ascii="Arial" w:hAnsi="Arial" w:cs="Arial"/>
          <w:sz w:val="22"/>
          <w:szCs w:val="22"/>
        </w:rPr>
      </w:pPr>
    </w:p>
    <w:p w14:paraId="6FAD1FCA" w14:textId="5FA97D0B" w:rsidR="00523757" w:rsidRPr="009259BB" w:rsidRDefault="00523757" w:rsidP="009259BB">
      <w:pPr>
        <w:tabs>
          <w:tab w:val="left" w:pos="2863"/>
        </w:tabs>
        <w:spacing w:line="360" w:lineRule="auto"/>
        <w:rPr>
          <w:rFonts w:ascii="Arial" w:hAnsi="Arial" w:cs="Arial"/>
          <w:sz w:val="22"/>
          <w:szCs w:val="22"/>
        </w:rPr>
      </w:pPr>
    </w:p>
    <w:p w14:paraId="042F0829" w14:textId="1B58B55C" w:rsidR="00523757" w:rsidRPr="009259BB" w:rsidRDefault="00523757" w:rsidP="009259BB">
      <w:pPr>
        <w:tabs>
          <w:tab w:val="left" w:pos="2863"/>
        </w:tabs>
        <w:spacing w:line="360" w:lineRule="auto"/>
        <w:rPr>
          <w:rFonts w:ascii="Arial" w:hAnsi="Arial" w:cs="Arial"/>
          <w:sz w:val="22"/>
          <w:szCs w:val="22"/>
        </w:rPr>
      </w:pPr>
    </w:p>
    <w:p w14:paraId="35324132" w14:textId="63FBEC89" w:rsidR="00523757" w:rsidRPr="009259BB" w:rsidRDefault="00523757" w:rsidP="009259BB">
      <w:pPr>
        <w:tabs>
          <w:tab w:val="left" w:pos="2863"/>
        </w:tabs>
        <w:spacing w:line="360" w:lineRule="auto"/>
        <w:rPr>
          <w:rFonts w:ascii="Arial" w:hAnsi="Arial" w:cs="Arial"/>
          <w:sz w:val="22"/>
          <w:szCs w:val="22"/>
        </w:rPr>
      </w:pPr>
    </w:p>
    <w:p w14:paraId="52AE27A6" w14:textId="7E33EA03" w:rsidR="00523757" w:rsidRPr="009259BB" w:rsidRDefault="00523757" w:rsidP="009259BB">
      <w:pPr>
        <w:tabs>
          <w:tab w:val="left" w:pos="2863"/>
        </w:tabs>
        <w:spacing w:line="360" w:lineRule="auto"/>
        <w:rPr>
          <w:rFonts w:ascii="Arial" w:hAnsi="Arial" w:cs="Arial"/>
          <w:sz w:val="22"/>
          <w:szCs w:val="22"/>
        </w:rPr>
      </w:pPr>
    </w:p>
    <w:p w14:paraId="28A565B5" w14:textId="6C3BAAE4" w:rsidR="00523757" w:rsidRPr="009259BB" w:rsidRDefault="00523757" w:rsidP="009259BB">
      <w:pPr>
        <w:tabs>
          <w:tab w:val="left" w:pos="2863"/>
        </w:tabs>
        <w:spacing w:line="360" w:lineRule="auto"/>
        <w:rPr>
          <w:rFonts w:ascii="Arial" w:hAnsi="Arial" w:cs="Arial"/>
          <w:sz w:val="22"/>
          <w:szCs w:val="22"/>
        </w:rPr>
      </w:pPr>
    </w:p>
    <w:p w14:paraId="4817DA60" w14:textId="56215DEE" w:rsidR="00523757" w:rsidRPr="009259BB" w:rsidRDefault="00523757" w:rsidP="009259BB">
      <w:pPr>
        <w:tabs>
          <w:tab w:val="left" w:pos="2863"/>
        </w:tabs>
        <w:spacing w:line="360" w:lineRule="auto"/>
        <w:rPr>
          <w:rFonts w:ascii="Arial" w:hAnsi="Arial" w:cs="Arial"/>
          <w:sz w:val="22"/>
          <w:szCs w:val="22"/>
        </w:rPr>
      </w:pPr>
    </w:p>
    <w:p w14:paraId="591D511F" w14:textId="54BDEE0C" w:rsidR="00523757" w:rsidRPr="009259BB" w:rsidRDefault="00523757" w:rsidP="009259BB">
      <w:pPr>
        <w:tabs>
          <w:tab w:val="left" w:pos="2863"/>
        </w:tabs>
        <w:spacing w:line="360" w:lineRule="auto"/>
        <w:rPr>
          <w:rFonts w:ascii="Arial" w:hAnsi="Arial" w:cs="Arial"/>
          <w:sz w:val="22"/>
          <w:szCs w:val="22"/>
        </w:rPr>
      </w:pPr>
    </w:p>
    <w:p w14:paraId="15622FC2" w14:textId="72CEE071" w:rsidR="00523757" w:rsidRPr="009259BB" w:rsidRDefault="00523757" w:rsidP="009259BB">
      <w:pPr>
        <w:tabs>
          <w:tab w:val="left" w:pos="2863"/>
        </w:tabs>
        <w:spacing w:line="360" w:lineRule="auto"/>
        <w:rPr>
          <w:rFonts w:ascii="Arial" w:hAnsi="Arial" w:cs="Arial"/>
          <w:sz w:val="22"/>
          <w:szCs w:val="22"/>
        </w:rPr>
      </w:pPr>
    </w:p>
    <w:p w14:paraId="05854D62" w14:textId="65F665AB" w:rsidR="00523757" w:rsidRPr="009259BB" w:rsidRDefault="00523757" w:rsidP="009259BB">
      <w:pPr>
        <w:tabs>
          <w:tab w:val="left" w:pos="2863"/>
        </w:tabs>
        <w:spacing w:line="360" w:lineRule="auto"/>
        <w:rPr>
          <w:rFonts w:ascii="Arial" w:hAnsi="Arial" w:cs="Arial"/>
          <w:sz w:val="22"/>
          <w:szCs w:val="22"/>
        </w:rPr>
      </w:pPr>
    </w:p>
    <w:p w14:paraId="38A72C62" w14:textId="005E8E96" w:rsidR="00523757" w:rsidRPr="009259BB" w:rsidRDefault="00523757" w:rsidP="009259BB">
      <w:pPr>
        <w:tabs>
          <w:tab w:val="left" w:pos="2863"/>
        </w:tabs>
        <w:spacing w:line="360" w:lineRule="auto"/>
        <w:rPr>
          <w:rFonts w:ascii="Arial" w:hAnsi="Arial" w:cs="Arial"/>
          <w:sz w:val="22"/>
          <w:szCs w:val="22"/>
        </w:rPr>
      </w:pPr>
    </w:p>
    <w:p w14:paraId="4690C1F2" w14:textId="3A6D3642" w:rsidR="00523757" w:rsidRPr="009259BB" w:rsidRDefault="00523757" w:rsidP="009259BB">
      <w:pPr>
        <w:tabs>
          <w:tab w:val="left" w:pos="2863"/>
        </w:tabs>
        <w:spacing w:line="360" w:lineRule="auto"/>
        <w:rPr>
          <w:rFonts w:ascii="Arial" w:hAnsi="Arial" w:cs="Arial"/>
          <w:sz w:val="22"/>
          <w:szCs w:val="22"/>
        </w:rPr>
      </w:pPr>
    </w:p>
    <w:p w14:paraId="0AC765EF" w14:textId="1E9E4124" w:rsidR="00523757" w:rsidRPr="009259BB" w:rsidRDefault="00523757" w:rsidP="009259BB">
      <w:pPr>
        <w:tabs>
          <w:tab w:val="left" w:pos="2863"/>
        </w:tabs>
        <w:spacing w:line="360" w:lineRule="auto"/>
        <w:rPr>
          <w:rFonts w:ascii="Arial" w:hAnsi="Arial" w:cs="Arial"/>
          <w:sz w:val="22"/>
          <w:szCs w:val="22"/>
        </w:rPr>
      </w:pPr>
    </w:p>
    <w:p w14:paraId="3835C836" w14:textId="024E9A0F" w:rsidR="00523757" w:rsidRPr="009259BB" w:rsidRDefault="00523757" w:rsidP="009259BB">
      <w:pPr>
        <w:tabs>
          <w:tab w:val="left" w:pos="2863"/>
        </w:tabs>
        <w:spacing w:line="360" w:lineRule="auto"/>
        <w:rPr>
          <w:rFonts w:ascii="Arial" w:hAnsi="Arial" w:cs="Arial"/>
          <w:sz w:val="22"/>
          <w:szCs w:val="22"/>
        </w:rPr>
      </w:pPr>
    </w:p>
    <w:p w14:paraId="1C78EE25" w14:textId="6654B9DD" w:rsidR="00523757" w:rsidRPr="009259BB" w:rsidRDefault="00523757" w:rsidP="009259BB">
      <w:pPr>
        <w:tabs>
          <w:tab w:val="left" w:pos="2863"/>
        </w:tabs>
        <w:spacing w:line="360" w:lineRule="auto"/>
        <w:rPr>
          <w:rFonts w:ascii="Arial" w:hAnsi="Arial" w:cs="Arial"/>
          <w:sz w:val="22"/>
          <w:szCs w:val="22"/>
        </w:rPr>
      </w:pPr>
    </w:p>
    <w:p w14:paraId="5B6B3B82" w14:textId="3BD6DD78" w:rsidR="00523757" w:rsidRPr="009259BB" w:rsidRDefault="00523757" w:rsidP="009259BB">
      <w:pPr>
        <w:tabs>
          <w:tab w:val="left" w:pos="2863"/>
        </w:tabs>
        <w:spacing w:line="360" w:lineRule="auto"/>
        <w:rPr>
          <w:rFonts w:ascii="Arial" w:hAnsi="Arial" w:cs="Arial"/>
          <w:sz w:val="22"/>
          <w:szCs w:val="22"/>
        </w:rPr>
      </w:pPr>
    </w:p>
    <w:p w14:paraId="2876C899" w14:textId="77777777" w:rsidR="000E79AF" w:rsidRDefault="00385033" w:rsidP="000E79AF">
      <w:pPr>
        <w:rPr>
          <w:rFonts w:ascii="Arial" w:hAnsi="Arial" w:cs="Arial"/>
          <w:sz w:val="22"/>
          <w:szCs w:val="22"/>
        </w:rPr>
      </w:pPr>
      <w:r>
        <w:rPr>
          <w:rFonts w:ascii="Arial" w:hAnsi="Arial" w:cs="Arial"/>
          <w:sz w:val="22"/>
          <w:szCs w:val="22"/>
        </w:rPr>
        <w:br w:type="page"/>
      </w:r>
    </w:p>
    <w:p w14:paraId="520ECC01" w14:textId="08DCEDF7" w:rsidR="00F41584" w:rsidRDefault="00F41584" w:rsidP="000E79AF">
      <w:pPr>
        <w:rPr>
          <w:rFonts w:ascii="Arial" w:hAnsi="Arial" w:cs="Arial"/>
          <w:sz w:val="22"/>
          <w:szCs w:val="22"/>
        </w:rPr>
      </w:pPr>
    </w:p>
    <w:p w14:paraId="5FF2C508" w14:textId="6CC3F206" w:rsidR="006558FC" w:rsidRPr="009259BB" w:rsidRDefault="006558FC" w:rsidP="006558FC">
      <w:pPr>
        <w:tabs>
          <w:tab w:val="left" w:pos="2863"/>
        </w:tabs>
        <w:spacing w:line="360" w:lineRule="auto"/>
        <w:rPr>
          <w:rFonts w:ascii="Arial" w:hAnsi="Arial" w:cs="Arial"/>
          <w:sz w:val="22"/>
          <w:szCs w:val="22"/>
        </w:rPr>
      </w:pPr>
    </w:p>
    <w:p w14:paraId="7F7DAE3A" w14:textId="275C746F" w:rsidR="006558FC" w:rsidRPr="009259BB" w:rsidRDefault="006558FC" w:rsidP="006558FC">
      <w:pPr>
        <w:jc w:val="center"/>
        <w:rPr>
          <w:rFonts w:ascii="Arial" w:hAnsi="Arial" w:cs="Arial"/>
          <w:sz w:val="22"/>
          <w:szCs w:val="22"/>
        </w:rPr>
      </w:pPr>
      <w:r w:rsidRPr="009259BB">
        <w:rPr>
          <w:rFonts w:ascii="Arial" w:hAnsi="Arial" w:cs="Arial"/>
          <w:sz w:val="22"/>
          <w:szCs w:val="22"/>
        </w:rPr>
        <w:t>Table 3: Homologues of CfaS using BLAST, searching the non-redundant protein sequences database. Two main families shown in bold.</w:t>
      </w:r>
    </w:p>
    <w:p w14:paraId="4C29F8F4" w14:textId="20EB839E" w:rsidR="000E79AF" w:rsidRPr="009259BB" w:rsidRDefault="006558FC" w:rsidP="000E79AF">
      <w:pPr>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78720" behindDoc="0" locked="0" layoutInCell="1" allowOverlap="1" wp14:anchorId="1E3DA41F" wp14:editId="6FCF2ECC">
                <wp:simplePos x="0" y="0"/>
                <wp:positionH relativeFrom="column">
                  <wp:posOffset>1240155</wp:posOffset>
                </wp:positionH>
                <wp:positionV relativeFrom="paragraph">
                  <wp:posOffset>33020</wp:posOffset>
                </wp:positionV>
                <wp:extent cx="3404870" cy="262699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404870" cy="2626995"/>
                        </a:xfrm>
                        <a:prstGeom prst="rect">
                          <a:avLst/>
                        </a:prstGeom>
                        <a:noFill/>
                        <a:ln w="6350">
                          <a:noFill/>
                        </a:ln>
                      </wps:spPr>
                      <wps:txbx>
                        <w:txbxContent>
                          <w:p w14:paraId="3A8ACB43" w14:textId="77777777" w:rsidR="00F41584" w:rsidRPr="00AD53A6" w:rsidRDefault="00F41584" w:rsidP="00F41584">
                            <w:pPr>
                              <w:rPr>
                                <w:rFonts w:ascii="Arial" w:hAnsi="Arial" w:cs="Arial"/>
                                <w:sz w:val="22"/>
                                <w:szCs w:val="22"/>
                              </w:rPr>
                            </w:pPr>
                          </w:p>
                          <w:tbl>
                            <w:tblPr>
                              <w:tblStyle w:val="TableGrid"/>
                              <w:tblW w:w="0" w:type="auto"/>
                              <w:tblLook w:val="04A0" w:firstRow="1" w:lastRow="0" w:firstColumn="1" w:lastColumn="0" w:noHBand="0" w:noVBand="1"/>
                            </w:tblPr>
                            <w:tblGrid>
                              <w:gridCol w:w="2714"/>
                              <w:gridCol w:w="2355"/>
                            </w:tblGrid>
                            <w:tr w:rsidR="00F41584" w:rsidRPr="00AD53A6" w14:paraId="3F8CD8D2" w14:textId="77777777" w:rsidTr="00DB0EB1">
                              <w:tc>
                                <w:tcPr>
                                  <w:tcW w:w="3078" w:type="dxa"/>
                                </w:tcPr>
                                <w:p w14:paraId="79A48F78" w14:textId="77777777" w:rsidR="00F41584" w:rsidRPr="00AD53A6" w:rsidRDefault="00F41584" w:rsidP="00DB0EB1">
                                  <w:pPr>
                                    <w:rPr>
                                      <w:rFonts w:ascii="Arial" w:hAnsi="Arial" w:cs="Arial"/>
                                      <w:sz w:val="22"/>
                                      <w:szCs w:val="22"/>
                                    </w:rPr>
                                  </w:pPr>
                                  <w:r w:rsidRPr="00AD53A6">
                                    <w:rPr>
                                      <w:rFonts w:ascii="Arial" w:hAnsi="Arial" w:cs="Arial"/>
                                      <w:sz w:val="22"/>
                                      <w:szCs w:val="22"/>
                                    </w:rPr>
                                    <w:t>Taxonomy</w:t>
                                  </w:r>
                                </w:p>
                              </w:tc>
                              <w:tc>
                                <w:tcPr>
                                  <w:tcW w:w="3079" w:type="dxa"/>
                                </w:tcPr>
                                <w:p w14:paraId="3920EF65"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 xml:space="preserve">Number of Organisms </w:t>
                                  </w:r>
                                </w:p>
                              </w:tc>
                            </w:tr>
                            <w:tr w:rsidR="00F41584" w:rsidRPr="00AD53A6" w14:paraId="1C1E6267" w14:textId="77777777" w:rsidTr="00DB0EB1">
                              <w:tc>
                                <w:tcPr>
                                  <w:tcW w:w="3078" w:type="dxa"/>
                                </w:tcPr>
                                <w:p w14:paraId="1966D60B" w14:textId="77777777" w:rsidR="00F41584" w:rsidRPr="00AD53A6" w:rsidRDefault="00F41584" w:rsidP="00DB0EB1">
                                  <w:pPr>
                                    <w:rPr>
                                      <w:rFonts w:ascii="Arial" w:hAnsi="Arial" w:cs="Arial"/>
                                      <w:b/>
                                      <w:bCs/>
                                      <w:color w:val="FF0000"/>
                                      <w:sz w:val="22"/>
                                      <w:szCs w:val="22"/>
                                    </w:rPr>
                                  </w:pPr>
                                  <w:r w:rsidRPr="00F41584">
                                    <w:rPr>
                                      <w:rFonts w:ascii="Arial" w:hAnsi="Arial" w:cs="Arial"/>
                                      <w:b/>
                                      <w:bCs/>
                                      <w:color w:val="000000" w:themeColor="text1"/>
                                      <w:sz w:val="22"/>
                                      <w:szCs w:val="22"/>
                                    </w:rPr>
                                    <w:t>Trypanosomatidae</w:t>
                                  </w:r>
                                </w:p>
                              </w:tc>
                              <w:tc>
                                <w:tcPr>
                                  <w:tcW w:w="3079" w:type="dxa"/>
                                </w:tcPr>
                                <w:p w14:paraId="192E311A"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12</w:t>
                                  </w:r>
                                </w:p>
                              </w:tc>
                            </w:tr>
                            <w:tr w:rsidR="00F41584" w:rsidRPr="00AD53A6" w14:paraId="18E6DFAF" w14:textId="77777777" w:rsidTr="00DB0EB1">
                              <w:tc>
                                <w:tcPr>
                                  <w:tcW w:w="3078" w:type="dxa"/>
                                </w:tcPr>
                                <w:p w14:paraId="54B1C67C" w14:textId="71859329" w:rsidR="00F41584" w:rsidRPr="00AD53A6" w:rsidRDefault="00F41584" w:rsidP="00DB0EB1">
                                  <w:pPr>
                                    <w:rPr>
                                      <w:rFonts w:ascii="Arial" w:hAnsi="Arial" w:cs="Arial"/>
                                      <w:sz w:val="22"/>
                                      <w:szCs w:val="22"/>
                                    </w:rPr>
                                  </w:pPr>
                                  <w:r w:rsidRPr="00AD53A6">
                                    <w:rPr>
                                      <w:rFonts w:ascii="Arial" w:hAnsi="Arial" w:cs="Arial"/>
                                      <w:sz w:val="22"/>
                                      <w:szCs w:val="22"/>
                                    </w:rPr>
                                    <w:t>Leishmaniiae</w:t>
                                  </w:r>
                                </w:p>
                              </w:tc>
                              <w:tc>
                                <w:tcPr>
                                  <w:tcW w:w="3079" w:type="dxa"/>
                                </w:tcPr>
                                <w:p w14:paraId="43185E4F"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10</w:t>
                                  </w:r>
                                </w:p>
                              </w:tc>
                            </w:tr>
                            <w:tr w:rsidR="00F41584" w:rsidRPr="00AD53A6" w14:paraId="0867751D" w14:textId="77777777" w:rsidTr="00DB0EB1">
                              <w:tc>
                                <w:tcPr>
                                  <w:tcW w:w="3078" w:type="dxa"/>
                                </w:tcPr>
                                <w:p w14:paraId="6C1FEE06" w14:textId="77777777" w:rsidR="00F41584" w:rsidRPr="00AD53A6" w:rsidRDefault="00F41584" w:rsidP="00DB0EB1">
                                  <w:pPr>
                                    <w:rPr>
                                      <w:rFonts w:ascii="Arial" w:hAnsi="Arial" w:cs="Arial"/>
                                      <w:sz w:val="22"/>
                                      <w:szCs w:val="22"/>
                                    </w:rPr>
                                  </w:pPr>
                                  <w:r w:rsidRPr="00AD53A6">
                                    <w:rPr>
                                      <w:rFonts w:ascii="Arial" w:hAnsi="Arial" w:cs="Arial"/>
                                      <w:sz w:val="22"/>
                                      <w:szCs w:val="22"/>
                                    </w:rPr>
                                    <w:t>Angomonas deanei</w:t>
                                  </w:r>
                                </w:p>
                              </w:tc>
                              <w:tc>
                                <w:tcPr>
                                  <w:tcW w:w="3079" w:type="dxa"/>
                                </w:tcPr>
                                <w:p w14:paraId="1FFB57E3"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w:t>
                                  </w:r>
                                </w:p>
                              </w:tc>
                            </w:tr>
                            <w:tr w:rsidR="00F41584" w:rsidRPr="00AD53A6" w14:paraId="418FFEC5" w14:textId="77777777" w:rsidTr="00DB0EB1">
                              <w:tc>
                                <w:tcPr>
                                  <w:tcW w:w="3078" w:type="dxa"/>
                                </w:tcPr>
                                <w:p w14:paraId="04047E41" w14:textId="77777777" w:rsidR="00F41584" w:rsidRPr="00AD53A6" w:rsidRDefault="00F41584" w:rsidP="00DB0EB1">
                                  <w:pPr>
                                    <w:rPr>
                                      <w:rFonts w:ascii="Arial" w:hAnsi="Arial" w:cs="Arial"/>
                                      <w:sz w:val="22"/>
                                      <w:szCs w:val="22"/>
                                    </w:rPr>
                                  </w:pPr>
                                  <w:r w:rsidRPr="00AD53A6">
                                    <w:rPr>
                                      <w:rFonts w:ascii="Arial" w:hAnsi="Arial" w:cs="Arial"/>
                                      <w:sz w:val="22"/>
                                      <w:szCs w:val="22"/>
                                    </w:rPr>
                                    <w:t>Phytomonas sp. Isolate EM1</w:t>
                                  </w:r>
                                </w:p>
                              </w:tc>
                              <w:tc>
                                <w:tcPr>
                                  <w:tcW w:w="3079" w:type="dxa"/>
                                </w:tcPr>
                                <w:p w14:paraId="3B6C373D"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w:t>
                                  </w:r>
                                </w:p>
                              </w:tc>
                            </w:tr>
                            <w:tr w:rsidR="00F41584" w:rsidRPr="00AD53A6" w14:paraId="51793836" w14:textId="77777777" w:rsidTr="00DB0EB1">
                              <w:tc>
                                <w:tcPr>
                                  <w:tcW w:w="3078" w:type="dxa"/>
                                </w:tcPr>
                                <w:p w14:paraId="4C2D9CB7" w14:textId="77777777" w:rsidR="00F41584" w:rsidRPr="00AD53A6" w:rsidRDefault="00F41584" w:rsidP="00DB0EB1">
                                  <w:pPr>
                                    <w:rPr>
                                      <w:rFonts w:ascii="Arial" w:hAnsi="Arial" w:cs="Arial"/>
                                      <w:b/>
                                      <w:bCs/>
                                      <w:color w:val="FF0000"/>
                                      <w:sz w:val="22"/>
                                      <w:szCs w:val="22"/>
                                    </w:rPr>
                                  </w:pPr>
                                  <w:r w:rsidRPr="00F41584">
                                    <w:rPr>
                                      <w:rFonts w:ascii="Arial" w:hAnsi="Arial" w:cs="Arial"/>
                                      <w:b/>
                                      <w:bCs/>
                                      <w:color w:val="000000" w:themeColor="text1"/>
                                      <w:sz w:val="22"/>
                                      <w:szCs w:val="22"/>
                                    </w:rPr>
                                    <w:t>Enterobacteriales</w:t>
                                  </w:r>
                                </w:p>
                              </w:tc>
                              <w:tc>
                                <w:tcPr>
                                  <w:tcW w:w="3079" w:type="dxa"/>
                                </w:tcPr>
                                <w:p w14:paraId="0CE1E775"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56</w:t>
                                  </w:r>
                                </w:p>
                              </w:tc>
                            </w:tr>
                            <w:tr w:rsidR="00F41584" w:rsidRPr="00AD53A6" w14:paraId="6F702523" w14:textId="77777777" w:rsidTr="00DB0EB1">
                              <w:tc>
                                <w:tcPr>
                                  <w:tcW w:w="3078" w:type="dxa"/>
                                </w:tcPr>
                                <w:p w14:paraId="326E5F1D" w14:textId="77777777" w:rsidR="00F41584" w:rsidRPr="00AD53A6" w:rsidRDefault="00F41584" w:rsidP="00DB0EB1">
                                  <w:pPr>
                                    <w:rPr>
                                      <w:rFonts w:ascii="Arial" w:hAnsi="Arial" w:cs="Arial"/>
                                      <w:sz w:val="22"/>
                                      <w:szCs w:val="22"/>
                                    </w:rPr>
                                  </w:pPr>
                                  <w:r w:rsidRPr="00AD53A6">
                                    <w:rPr>
                                      <w:rFonts w:ascii="Arial" w:hAnsi="Arial" w:cs="Arial"/>
                                      <w:sz w:val="22"/>
                                      <w:szCs w:val="22"/>
                                    </w:rPr>
                                    <w:t>Yersiniaceae</w:t>
                                  </w:r>
                                </w:p>
                              </w:tc>
                              <w:tc>
                                <w:tcPr>
                                  <w:tcW w:w="3079" w:type="dxa"/>
                                </w:tcPr>
                                <w:p w14:paraId="4F4399CD"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46</w:t>
                                  </w:r>
                                </w:p>
                              </w:tc>
                            </w:tr>
                            <w:tr w:rsidR="00F41584" w:rsidRPr="00AD53A6" w14:paraId="69624A27" w14:textId="77777777" w:rsidTr="00DB0EB1">
                              <w:tc>
                                <w:tcPr>
                                  <w:tcW w:w="3078" w:type="dxa"/>
                                </w:tcPr>
                                <w:p w14:paraId="3C4D9D7C" w14:textId="77777777" w:rsidR="00F41584" w:rsidRPr="00AD53A6" w:rsidRDefault="00F41584" w:rsidP="00DB0EB1">
                                  <w:pPr>
                                    <w:rPr>
                                      <w:rFonts w:ascii="Arial" w:hAnsi="Arial" w:cs="Arial"/>
                                      <w:sz w:val="22"/>
                                      <w:szCs w:val="22"/>
                                    </w:rPr>
                                  </w:pPr>
                                  <w:r w:rsidRPr="00AD53A6">
                                    <w:rPr>
                                      <w:rFonts w:ascii="Arial" w:hAnsi="Arial" w:cs="Arial"/>
                                      <w:sz w:val="22"/>
                                      <w:szCs w:val="22"/>
                                    </w:rPr>
                                    <w:t>Pragia</w:t>
                                  </w:r>
                                </w:p>
                              </w:tc>
                              <w:tc>
                                <w:tcPr>
                                  <w:tcW w:w="3079" w:type="dxa"/>
                                </w:tcPr>
                                <w:p w14:paraId="089F7BF0"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2</w:t>
                                  </w:r>
                                </w:p>
                              </w:tc>
                            </w:tr>
                            <w:tr w:rsidR="00F41584" w:rsidRPr="00AD53A6" w14:paraId="6F8EF218" w14:textId="77777777" w:rsidTr="00DB0EB1">
                              <w:tc>
                                <w:tcPr>
                                  <w:tcW w:w="3078" w:type="dxa"/>
                                </w:tcPr>
                                <w:p w14:paraId="7AC39B32" w14:textId="77777777" w:rsidR="00F41584" w:rsidRPr="00AD53A6" w:rsidRDefault="00F41584" w:rsidP="00DB0EB1">
                                  <w:pPr>
                                    <w:rPr>
                                      <w:rFonts w:ascii="Arial" w:hAnsi="Arial" w:cs="Arial"/>
                                      <w:sz w:val="22"/>
                                      <w:szCs w:val="22"/>
                                    </w:rPr>
                                  </w:pPr>
                                  <w:r w:rsidRPr="00AD53A6">
                                    <w:rPr>
                                      <w:rFonts w:ascii="Arial" w:hAnsi="Arial" w:cs="Arial"/>
                                      <w:sz w:val="22"/>
                                      <w:szCs w:val="22"/>
                                    </w:rPr>
                                    <w:t>Enterobacillus tribolii</w:t>
                                  </w:r>
                                </w:p>
                              </w:tc>
                              <w:tc>
                                <w:tcPr>
                                  <w:tcW w:w="3079" w:type="dxa"/>
                                </w:tcPr>
                                <w:p w14:paraId="3D25D5FC"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w:t>
                                  </w:r>
                                </w:p>
                              </w:tc>
                            </w:tr>
                            <w:tr w:rsidR="00F41584" w:rsidRPr="00AD53A6" w14:paraId="6D70EA05" w14:textId="77777777" w:rsidTr="00DB0EB1">
                              <w:tc>
                                <w:tcPr>
                                  <w:tcW w:w="3078" w:type="dxa"/>
                                </w:tcPr>
                                <w:p w14:paraId="59EA82D8" w14:textId="77777777" w:rsidR="00F41584" w:rsidRPr="00AD53A6" w:rsidRDefault="00F41584" w:rsidP="00DB0EB1">
                                  <w:pPr>
                                    <w:rPr>
                                      <w:rFonts w:ascii="Arial" w:hAnsi="Arial" w:cs="Arial"/>
                                      <w:sz w:val="22"/>
                                      <w:szCs w:val="22"/>
                                    </w:rPr>
                                  </w:pPr>
                                  <w:r w:rsidRPr="00AD53A6">
                                    <w:rPr>
                                      <w:rFonts w:ascii="Arial" w:hAnsi="Arial" w:cs="Arial"/>
                                      <w:sz w:val="22"/>
                                      <w:szCs w:val="22"/>
                                    </w:rPr>
                                    <w:t>Morganellaceae</w:t>
                                  </w:r>
                                </w:p>
                              </w:tc>
                              <w:tc>
                                <w:tcPr>
                                  <w:tcW w:w="3079" w:type="dxa"/>
                                </w:tcPr>
                                <w:p w14:paraId="14AA89B0"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5</w:t>
                                  </w:r>
                                </w:p>
                              </w:tc>
                            </w:tr>
                            <w:tr w:rsidR="00F41584" w:rsidRPr="00AD53A6" w14:paraId="00E2C532" w14:textId="77777777" w:rsidTr="00DB0EB1">
                              <w:tc>
                                <w:tcPr>
                                  <w:tcW w:w="3078" w:type="dxa"/>
                                </w:tcPr>
                                <w:p w14:paraId="1FCEADCA" w14:textId="77777777" w:rsidR="00F41584" w:rsidRPr="00AD53A6" w:rsidRDefault="00F41584" w:rsidP="00DB0EB1">
                                  <w:pPr>
                                    <w:rPr>
                                      <w:rFonts w:ascii="Arial" w:hAnsi="Arial" w:cs="Arial"/>
                                      <w:sz w:val="22"/>
                                      <w:szCs w:val="22"/>
                                    </w:rPr>
                                  </w:pPr>
                                  <w:r w:rsidRPr="00AD53A6">
                                    <w:rPr>
                                      <w:rFonts w:ascii="Arial" w:hAnsi="Arial" w:cs="Arial"/>
                                      <w:sz w:val="22"/>
                                      <w:szCs w:val="22"/>
                                    </w:rPr>
                                    <w:t>Enterbacteriaceae</w:t>
                                  </w:r>
                                </w:p>
                              </w:tc>
                              <w:tc>
                                <w:tcPr>
                                  <w:tcW w:w="3079" w:type="dxa"/>
                                </w:tcPr>
                                <w:p w14:paraId="56EDEE7B"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2</w:t>
                                  </w:r>
                                </w:p>
                              </w:tc>
                            </w:tr>
                          </w:tbl>
                          <w:p w14:paraId="16B3C0D8" w14:textId="77777777" w:rsidR="00F41584" w:rsidRPr="001F62D3" w:rsidRDefault="00F41584" w:rsidP="00F41584">
                            <w:pPr>
                              <w:rPr>
                                <w:sz w:val="22"/>
                                <w:szCs w:val="22"/>
                              </w:rPr>
                            </w:pPr>
                          </w:p>
                          <w:p w14:paraId="08F9E25C" w14:textId="77777777" w:rsidR="00F41584" w:rsidRPr="001F62D3" w:rsidRDefault="00F41584" w:rsidP="00F41584">
                            <w:pPr>
                              <w:rPr>
                                <w:sz w:val="22"/>
                                <w:szCs w:val="22"/>
                              </w:rPr>
                            </w:pPr>
                          </w:p>
                          <w:p w14:paraId="756D91C3" w14:textId="77777777" w:rsidR="00F41584" w:rsidRPr="001F62D3" w:rsidRDefault="00F41584" w:rsidP="00F41584">
                            <w:pPr>
                              <w:rPr>
                                <w:sz w:val="22"/>
                                <w:szCs w:val="22"/>
                              </w:rPr>
                            </w:pPr>
                          </w:p>
                          <w:p w14:paraId="077DE017" w14:textId="77777777" w:rsidR="00F41584" w:rsidRPr="001F62D3" w:rsidRDefault="00F41584" w:rsidP="00F41584">
                            <w:pPr>
                              <w:rPr>
                                <w:sz w:val="22"/>
                                <w:szCs w:val="22"/>
                              </w:rPr>
                            </w:pPr>
                          </w:p>
                          <w:p w14:paraId="030A7FFE" w14:textId="77777777" w:rsidR="00F41584" w:rsidRPr="001F62D3" w:rsidRDefault="00F41584" w:rsidP="00F41584">
                            <w:pPr>
                              <w:rPr>
                                <w:sz w:val="22"/>
                                <w:szCs w:val="22"/>
                              </w:rPr>
                            </w:pPr>
                          </w:p>
                          <w:p w14:paraId="44DCD823" w14:textId="77777777" w:rsidR="00F41584" w:rsidRPr="001F62D3" w:rsidRDefault="00F41584" w:rsidP="00F41584">
                            <w:pPr>
                              <w:rPr>
                                <w:sz w:val="22"/>
                                <w:szCs w:val="22"/>
                              </w:rPr>
                            </w:pPr>
                          </w:p>
                          <w:p w14:paraId="675C9EA4" w14:textId="77777777" w:rsidR="00F41584" w:rsidRPr="001F62D3" w:rsidRDefault="00F41584" w:rsidP="00F41584">
                            <w:pPr>
                              <w:rPr>
                                <w:sz w:val="22"/>
                                <w:szCs w:val="22"/>
                              </w:rPr>
                            </w:pPr>
                          </w:p>
                          <w:p w14:paraId="673EE7F2" w14:textId="77777777" w:rsidR="00F41584" w:rsidRPr="001F62D3" w:rsidRDefault="00F41584" w:rsidP="00F41584">
                            <w:pPr>
                              <w:rPr>
                                <w:sz w:val="22"/>
                                <w:szCs w:val="22"/>
                              </w:rPr>
                            </w:pPr>
                          </w:p>
                          <w:p w14:paraId="73551E1B" w14:textId="77777777" w:rsidR="00F41584" w:rsidRPr="001F62D3" w:rsidRDefault="00F41584" w:rsidP="00F41584">
                            <w:pPr>
                              <w:rPr>
                                <w:sz w:val="22"/>
                                <w:szCs w:val="22"/>
                              </w:rPr>
                            </w:pPr>
                          </w:p>
                          <w:p w14:paraId="2370E0EE" w14:textId="77777777" w:rsidR="00F41584" w:rsidRPr="001F62D3" w:rsidRDefault="00F41584" w:rsidP="00F41584">
                            <w:pPr>
                              <w:rPr>
                                <w:sz w:val="22"/>
                                <w:szCs w:val="22"/>
                              </w:rPr>
                            </w:pPr>
                          </w:p>
                          <w:p w14:paraId="3C71CC53" w14:textId="77777777" w:rsidR="00F41584" w:rsidRPr="001F62D3" w:rsidRDefault="00F41584" w:rsidP="00F41584">
                            <w:pPr>
                              <w:rPr>
                                <w:sz w:val="22"/>
                                <w:szCs w:val="22"/>
                              </w:rPr>
                            </w:pPr>
                          </w:p>
                          <w:p w14:paraId="74B85907" w14:textId="77777777" w:rsidR="00F41584" w:rsidRPr="001F62D3" w:rsidRDefault="00F41584" w:rsidP="00F41584">
                            <w:pPr>
                              <w:rPr>
                                <w:sz w:val="22"/>
                                <w:szCs w:val="22"/>
                              </w:rPr>
                            </w:pPr>
                          </w:p>
                          <w:p w14:paraId="5F3C4951" w14:textId="77777777" w:rsidR="00F41584" w:rsidRPr="001F62D3" w:rsidRDefault="00F41584" w:rsidP="00F41584">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DA41F" id="_x0000_t202" coordsize="21600,21600" o:spt="202" path="m,l,21600r21600,l21600,xe">
                <v:stroke joinstyle="miter"/>
                <v:path gradientshapeok="t" o:connecttype="rect"/>
              </v:shapetype>
              <v:shape id="Text Box 10" o:spid="_x0000_s1029" type="#_x0000_t202" style="position:absolute;margin-left:97.65pt;margin-top:2.6pt;width:268.1pt;height:206.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" filled="f" stroked="f" strokeweight=".5pt">
                <v:textbox>
                  <w:txbxContent>
                    <w:p w14:paraId="3A8ACB43" w14:textId="77777777" w:rsidR="00F41584" w:rsidRPr="00AD53A6" w:rsidRDefault="00F41584" w:rsidP="00F41584">
                      <w:pPr>
                        <w:rPr>
                          <w:rFonts w:ascii="Arial" w:hAnsi="Arial" w:cs="Arial"/>
                          <w:sz w:val="22"/>
                          <w:szCs w:val="22"/>
                        </w:rPr>
                      </w:pPr>
                    </w:p>
                    <w:tbl>
                      <w:tblPr>
                        <w:tblStyle w:val="TableGrid"/>
                        <w:tblW w:w="0" w:type="auto"/>
                        <w:tblLook w:val="04A0" w:firstRow="1" w:lastRow="0" w:firstColumn="1" w:lastColumn="0" w:noHBand="0" w:noVBand="1"/>
                      </w:tblPr>
                      <w:tblGrid>
                        <w:gridCol w:w="2714"/>
                        <w:gridCol w:w="2355"/>
                      </w:tblGrid>
                      <w:tr w:rsidR="00F41584" w:rsidRPr="00AD53A6" w14:paraId="3F8CD8D2" w14:textId="77777777" w:rsidTr="00DB0EB1">
                        <w:tc>
                          <w:tcPr>
                            <w:tcW w:w="3078" w:type="dxa"/>
                          </w:tcPr>
                          <w:p w14:paraId="79A48F78" w14:textId="77777777" w:rsidR="00F41584" w:rsidRPr="00AD53A6" w:rsidRDefault="00F41584" w:rsidP="00DB0EB1">
                            <w:pPr>
                              <w:rPr>
                                <w:rFonts w:ascii="Arial" w:hAnsi="Arial" w:cs="Arial"/>
                                <w:sz w:val="22"/>
                                <w:szCs w:val="22"/>
                              </w:rPr>
                            </w:pPr>
                            <w:r w:rsidRPr="00AD53A6">
                              <w:rPr>
                                <w:rFonts w:ascii="Arial" w:hAnsi="Arial" w:cs="Arial"/>
                                <w:sz w:val="22"/>
                                <w:szCs w:val="22"/>
                              </w:rPr>
                              <w:t>Taxonomy</w:t>
                            </w:r>
                          </w:p>
                        </w:tc>
                        <w:tc>
                          <w:tcPr>
                            <w:tcW w:w="3079" w:type="dxa"/>
                          </w:tcPr>
                          <w:p w14:paraId="3920EF65"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 xml:space="preserve">Number of Organisms </w:t>
                            </w:r>
                          </w:p>
                        </w:tc>
                      </w:tr>
                      <w:tr w:rsidR="00F41584" w:rsidRPr="00AD53A6" w14:paraId="1C1E6267" w14:textId="77777777" w:rsidTr="00DB0EB1">
                        <w:tc>
                          <w:tcPr>
                            <w:tcW w:w="3078" w:type="dxa"/>
                          </w:tcPr>
                          <w:p w14:paraId="1966D60B" w14:textId="77777777" w:rsidR="00F41584" w:rsidRPr="00AD53A6" w:rsidRDefault="00F41584" w:rsidP="00DB0EB1">
                            <w:pPr>
                              <w:rPr>
                                <w:rFonts w:ascii="Arial" w:hAnsi="Arial" w:cs="Arial"/>
                                <w:b/>
                                <w:bCs/>
                                <w:color w:val="FF0000"/>
                                <w:sz w:val="22"/>
                                <w:szCs w:val="22"/>
                              </w:rPr>
                            </w:pPr>
                            <w:r w:rsidRPr="00F41584">
                              <w:rPr>
                                <w:rFonts w:ascii="Arial" w:hAnsi="Arial" w:cs="Arial"/>
                                <w:b/>
                                <w:bCs/>
                                <w:color w:val="000000" w:themeColor="text1"/>
                                <w:sz w:val="22"/>
                                <w:szCs w:val="22"/>
                              </w:rPr>
                              <w:t>Trypanosomatidae</w:t>
                            </w:r>
                          </w:p>
                        </w:tc>
                        <w:tc>
                          <w:tcPr>
                            <w:tcW w:w="3079" w:type="dxa"/>
                          </w:tcPr>
                          <w:p w14:paraId="192E311A"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12</w:t>
                            </w:r>
                          </w:p>
                        </w:tc>
                      </w:tr>
                      <w:tr w:rsidR="00F41584" w:rsidRPr="00AD53A6" w14:paraId="18E6DFAF" w14:textId="77777777" w:rsidTr="00DB0EB1">
                        <w:tc>
                          <w:tcPr>
                            <w:tcW w:w="3078" w:type="dxa"/>
                          </w:tcPr>
                          <w:p w14:paraId="54B1C67C" w14:textId="71859329" w:rsidR="00F41584" w:rsidRPr="00AD53A6" w:rsidRDefault="00F41584" w:rsidP="00DB0EB1">
                            <w:pPr>
                              <w:rPr>
                                <w:rFonts w:ascii="Arial" w:hAnsi="Arial" w:cs="Arial"/>
                                <w:sz w:val="22"/>
                                <w:szCs w:val="22"/>
                              </w:rPr>
                            </w:pPr>
                            <w:r w:rsidRPr="00AD53A6">
                              <w:rPr>
                                <w:rFonts w:ascii="Arial" w:hAnsi="Arial" w:cs="Arial"/>
                                <w:sz w:val="22"/>
                                <w:szCs w:val="22"/>
                              </w:rPr>
                              <w:t>Leishmaniiae</w:t>
                            </w:r>
                          </w:p>
                        </w:tc>
                        <w:tc>
                          <w:tcPr>
                            <w:tcW w:w="3079" w:type="dxa"/>
                          </w:tcPr>
                          <w:p w14:paraId="43185E4F"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10</w:t>
                            </w:r>
                          </w:p>
                        </w:tc>
                      </w:tr>
                      <w:tr w:rsidR="00F41584" w:rsidRPr="00AD53A6" w14:paraId="0867751D" w14:textId="77777777" w:rsidTr="00DB0EB1">
                        <w:tc>
                          <w:tcPr>
                            <w:tcW w:w="3078" w:type="dxa"/>
                          </w:tcPr>
                          <w:p w14:paraId="6C1FEE06" w14:textId="77777777" w:rsidR="00F41584" w:rsidRPr="00AD53A6" w:rsidRDefault="00F41584" w:rsidP="00DB0EB1">
                            <w:pPr>
                              <w:rPr>
                                <w:rFonts w:ascii="Arial" w:hAnsi="Arial" w:cs="Arial"/>
                                <w:sz w:val="22"/>
                                <w:szCs w:val="22"/>
                              </w:rPr>
                            </w:pPr>
                            <w:r w:rsidRPr="00AD53A6">
                              <w:rPr>
                                <w:rFonts w:ascii="Arial" w:hAnsi="Arial" w:cs="Arial"/>
                                <w:sz w:val="22"/>
                                <w:szCs w:val="22"/>
                              </w:rPr>
                              <w:t>Angomonas deanei</w:t>
                            </w:r>
                          </w:p>
                        </w:tc>
                        <w:tc>
                          <w:tcPr>
                            <w:tcW w:w="3079" w:type="dxa"/>
                          </w:tcPr>
                          <w:p w14:paraId="1FFB57E3"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w:t>
                            </w:r>
                          </w:p>
                        </w:tc>
                      </w:tr>
                      <w:tr w:rsidR="00F41584" w:rsidRPr="00AD53A6" w14:paraId="418FFEC5" w14:textId="77777777" w:rsidTr="00DB0EB1">
                        <w:tc>
                          <w:tcPr>
                            <w:tcW w:w="3078" w:type="dxa"/>
                          </w:tcPr>
                          <w:p w14:paraId="04047E41" w14:textId="77777777" w:rsidR="00F41584" w:rsidRPr="00AD53A6" w:rsidRDefault="00F41584" w:rsidP="00DB0EB1">
                            <w:pPr>
                              <w:rPr>
                                <w:rFonts w:ascii="Arial" w:hAnsi="Arial" w:cs="Arial"/>
                                <w:sz w:val="22"/>
                                <w:szCs w:val="22"/>
                              </w:rPr>
                            </w:pPr>
                            <w:r w:rsidRPr="00AD53A6">
                              <w:rPr>
                                <w:rFonts w:ascii="Arial" w:hAnsi="Arial" w:cs="Arial"/>
                                <w:sz w:val="22"/>
                                <w:szCs w:val="22"/>
                              </w:rPr>
                              <w:t>Phytomonas sp. Isolate EM1</w:t>
                            </w:r>
                          </w:p>
                        </w:tc>
                        <w:tc>
                          <w:tcPr>
                            <w:tcW w:w="3079" w:type="dxa"/>
                          </w:tcPr>
                          <w:p w14:paraId="3B6C373D"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w:t>
                            </w:r>
                          </w:p>
                        </w:tc>
                      </w:tr>
                      <w:tr w:rsidR="00F41584" w:rsidRPr="00AD53A6" w14:paraId="51793836" w14:textId="77777777" w:rsidTr="00DB0EB1">
                        <w:tc>
                          <w:tcPr>
                            <w:tcW w:w="3078" w:type="dxa"/>
                          </w:tcPr>
                          <w:p w14:paraId="4C2D9CB7" w14:textId="77777777" w:rsidR="00F41584" w:rsidRPr="00AD53A6" w:rsidRDefault="00F41584" w:rsidP="00DB0EB1">
                            <w:pPr>
                              <w:rPr>
                                <w:rFonts w:ascii="Arial" w:hAnsi="Arial" w:cs="Arial"/>
                                <w:b/>
                                <w:bCs/>
                                <w:color w:val="FF0000"/>
                                <w:sz w:val="22"/>
                                <w:szCs w:val="22"/>
                              </w:rPr>
                            </w:pPr>
                            <w:r w:rsidRPr="00F41584">
                              <w:rPr>
                                <w:rFonts w:ascii="Arial" w:hAnsi="Arial" w:cs="Arial"/>
                                <w:b/>
                                <w:bCs/>
                                <w:color w:val="000000" w:themeColor="text1"/>
                                <w:sz w:val="22"/>
                                <w:szCs w:val="22"/>
                              </w:rPr>
                              <w:t>Enterobacteriales</w:t>
                            </w:r>
                          </w:p>
                        </w:tc>
                        <w:tc>
                          <w:tcPr>
                            <w:tcW w:w="3079" w:type="dxa"/>
                          </w:tcPr>
                          <w:p w14:paraId="0CE1E775"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56</w:t>
                            </w:r>
                          </w:p>
                        </w:tc>
                      </w:tr>
                      <w:tr w:rsidR="00F41584" w:rsidRPr="00AD53A6" w14:paraId="6F702523" w14:textId="77777777" w:rsidTr="00DB0EB1">
                        <w:tc>
                          <w:tcPr>
                            <w:tcW w:w="3078" w:type="dxa"/>
                          </w:tcPr>
                          <w:p w14:paraId="326E5F1D" w14:textId="77777777" w:rsidR="00F41584" w:rsidRPr="00AD53A6" w:rsidRDefault="00F41584" w:rsidP="00DB0EB1">
                            <w:pPr>
                              <w:rPr>
                                <w:rFonts w:ascii="Arial" w:hAnsi="Arial" w:cs="Arial"/>
                                <w:sz w:val="22"/>
                                <w:szCs w:val="22"/>
                              </w:rPr>
                            </w:pPr>
                            <w:r w:rsidRPr="00AD53A6">
                              <w:rPr>
                                <w:rFonts w:ascii="Arial" w:hAnsi="Arial" w:cs="Arial"/>
                                <w:sz w:val="22"/>
                                <w:szCs w:val="22"/>
                              </w:rPr>
                              <w:t>Yersiniaceae</w:t>
                            </w:r>
                          </w:p>
                        </w:tc>
                        <w:tc>
                          <w:tcPr>
                            <w:tcW w:w="3079" w:type="dxa"/>
                          </w:tcPr>
                          <w:p w14:paraId="4F4399CD"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46</w:t>
                            </w:r>
                          </w:p>
                        </w:tc>
                      </w:tr>
                      <w:tr w:rsidR="00F41584" w:rsidRPr="00AD53A6" w14:paraId="69624A27" w14:textId="77777777" w:rsidTr="00DB0EB1">
                        <w:tc>
                          <w:tcPr>
                            <w:tcW w:w="3078" w:type="dxa"/>
                          </w:tcPr>
                          <w:p w14:paraId="3C4D9D7C" w14:textId="77777777" w:rsidR="00F41584" w:rsidRPr="00AD53A6" w:rsidRDefault="00F41584" w:rsidP="00DB0EB1">
                            <w:pPr>
                              <w:rPr>
                                <w:rFonts w:ascii="Arial" w:hAnsi="Arial" w:cs="Arial"/>
                                <w:sz w:val="22"/>
                                <w:szCs w:val="22"/>
                              </w:rPr>
                            </w:pPr>
                            <w:r w:rsidRPr="00AD53A6">
                              <w:rPr>
                                <w:rFonts w:ascii="Arial" w:hAnsi="Arial" w:cs="Arial"/>
                                <w:sz w:val="22"/>
                                <w:szCs w:val="22"/>
                              </w:rPr>
                              <w:t>Pragia</w:t>
                            </w:r>
                          </w:p>
                        </w:tc>
                        <w:tc>
                          <w:tcPr>
                            <w:tcW w:w="3079" w:type="dxa"/>
                          </w:tcPr>
                          <w:p w14:paraId="089F7BF0"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2</w:t>
                            </w:r>
                          </w:p>
                        </w:tc>
                      </w:tr>
                      <w:tr w:rsidR="00F41584" w:rsidRPr="00AD53A6" w14:paraId="6F8EF218" w14:textId="77777777" w:rsidTr="00DB0EB1">
                        <w:tc>
                          <w:tcPr>
                            <w:tcW w:w="3078" w:type="dxa"/>
                          </w:tcPr>
                          <w:p w14:paraId="7AC39B32" w14:textId="77777777" w:rsidR="00F41584" w:rsidRPr="00AD53A6" w:rsidRDefault="00F41584" w:rsidP="00DB0EB1">
                            <w:pPr>
                              <w:rPr>
                                <w:rFonts w:ascii="Arial" w:hAnsi="Arial" w:cs="Arial"/>
                                <w:sz w:val="22"/>
                                <w:szCs w:val="22"/>
                              </w:rPr>
                            </w:pPr>
                            <w:r w:rsidRPr="00AD53A6">
                              <w:rPr>
                                <w:rFonts w:ascii="Arial" w:hAnsi="Arial" w:cs="Arial"/>
                                <w:sz w:val="22"/>
                                <w:szCs w:val="22"/>
                              </w:rPr>
                              <w:t>Enterobacillus tribolii</w:t>
                            </w:r>
                          </w:p>
                        </w:tc>
                        <w:tc>
                          <w:tcPr>
                            <w:tcW w:w="3079" w:type="dxa"/>
                          </w:tcPr>
                          <w:p w14:paraId="3D25D5FC"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1</w:t>
                            </w:r>
                          </w:p>
                        </w:tc>
                      </w:tr>
                      <w:tr w:rsidR="00F41584" w:rsidRPr="00AD53A6" w14:paraId="6D70EA05" w14:textId="77777777" w:rsidTr="00DB0EB1">
                        <w:tc>
                          <w:tcPr>
                            <w:tcW w:w="3078" w:type="dxa"/>
                          </w:tcPr>
                          <w:p w14:paraId="59EA82D8" w14:textId="77777777" w:rsidR="00F41584" w:rsidRPr="00AD53A6" w:rsidRDefault="00F41584" w:rsidP="00DB0EB1">
                            <w:pPr>
                              <w:rPr>
                                <w:rFonts w:ascii="Arial" w:hAnsi="Arial" w:cs="Arial"/>
                                <w:sz w:val="22"/>
                                <w:szCs w:val="22"/>
                              </w:rPr>
                            </w:pPr>
                            <w:r w:rsidRPr="00AD53A6">
                              <w:rPr>
                                <w:rFonts w:ascii="Arial" w:hAnsi="Arial" w:cs="Arial"/>
                                <w:sz w:val="22"/>
                                <w:szCs w:val="22"/>
                              </w:rPr>
                              <w:t>Morganellaceae</w:t>
                            </w:r>
                          </w:p>
                        </w:tc>
                        <w:tc>
                          <w:tcPr>
                            <w:tcW w:w="3079" w:type="dxa"/>
                          </w:tcPr>
                          <w:p w14:paraId="14AA89B0"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5</w:t>
                            </w:r>
                          </w:p>
                        </w:tc>
                      </w:tr>
                      <w:tr w:rsidR="00F41584" w:rsidRPr="00AD53A6" w14:paraId="00E2C532" w14:textId="77777777" w:rsidTr="00DB0EB1">
                        <w:tc>
                          <w:tcPr>
                            <w:tcW w:w="3078" w:type="dxa"/>
                          </w:tcPr>
                          <w:p w14:paraId="1FCEADCA" w14:textId="77777777" w:rsidR="00F41584" w:rsidRPr="00AD53A6" w:rsidRDefault="00F41584" w:rsidP="00DB0EB1">
                            <w:pPr>
                              <w:rPr>
                                <w:rFonts w:ascii="Arial" w:hAnsi="Arial" w:cs="Arial"/>
                                <w:sz w:val="22"/>
                                <w:szCs w:val="22"/>
                              </w:rPr>
                            </w:pPr>
                            <w:r w:rsidRPr="00AD53A6">
                              <w:rPr>
                                <w:rFonts w:ascii="Arial" w:hAnsi="Arial" w:cs="Arial"/>
                                <w:sz w:val="22"/>
                                <w:szCs w:val="22"/>
                              </w:rPr>
                              <w:t>Enterbacteriaceae</w:t>
                            </w:r>
                          </w:p>
                        </w:tc>
                        <w:tc>
                          <w:tcPr>
                            <w:tcW w:w="3079" w:type="dxa"/>
                          </w:tcPr>
                          <w:p w14:paraId="56EDEE7B" w14:textId="77777777" w:rsidR="00F41584" w:rsidRPr="00AD53A6" w:rsidRDefault="00F41584" w:rsidP="00DB0EB1">
                            <w:pPr>
                              <w:jc w:val="center"/>
                              <w:rPr>
                                <w:rFonts w:ascii="Arial" w:hAnsi="Arial" w:cs="Arial"/>
                                <w:sz w:val="22"/>
                                <w:szCs w:val="22"/>
                              </w:rPr>
                            </w:pPr>
                            <w:r w:rsidRPr="00AD53A6">
                              <w:rPr>
                                <w:rFonts w:ascii="Arial" w:hAnsi="Arial" w:cs="Arial"/>
                                <w:sz w:val="22"/>
                                <w:szCs w:val="22"/>
                              </w:rPr>
                              <w:t>2</w:t>
                            </w:r>
                          </w:p>
                        </w:tc>
                      </w:tr>
                    </w:tbl>
                    <w:p w14:paraId="16B3C0D8" w14:textId="77777777" w:rsidR="00F41584" w:rsidRPr="001F62D3" w:rsidRDefault="00F41584" w:rsidP="00F41584">
                      <w:pPr>
                        <w:rPr>
                          <w:sz w:val="22"/>
                          <w:szCs w:val="22"/>
                        </w:rPr>
                      </w:pPr>
                    </w:p>
                    <w:p w14:paraId="08F9E25C" w14:textId="77777777" w:rsidR="00F41584" w:rsidRPr="001F62D3" w:rsidRDefault="00F41584" w:rsidP="00F41584">
                      <w:pPr>
                        <w:rPr>
                          <w:sz w:val="22"/>
                          <w:szCs w:val="22"/>
                        </w:rPr>
                      </w:pPr>
                    </w:p>
                    <w:p w14:paraId="756D91C3" w14:textId="77777777" w:rsidR="00F41584" w:rsidRPr="001F62D3" w:rsidRDefault="00F41584" w:rsidP="00F41584">
                      <w:pPr>
                        <w:rPr>
                          <w:sz w:val="22"/>
                          <w:szCs w:val="22"/>
                        </w:rPr>
                      </w:pPr>
                    </w:p>
                    <w:p w14:paraId="077DE017" w14:textId="77777777" w:rsidR="00F41584" w:rsidRPr="001F62D3" w:rsidRDefault="00F41584" w:rsidP="00F41584">
                      <w:pPr>
                        <w:rPr>
                          <w:sz w:val="22"/>
                          <w:szCs w:val="22"/>
                        </w:rPr>
                      </w:pPr>
                    </w:p>
                    <w:p w14:paraId="030A7FFE" w14:textId="77777777" w:rsidR="00F41584" w:rsidRPr="001F62D3" w:rsidRDefault="00F41584" w:rsidP="00F41584">
                      <w:pPr>
                        <w:rPr>
                          <w:sz w:val="22"/>
                          <w:szCs w:val="22"/>
                        </w:rPr>
                      </w:pPr>
                    </w:p>
                    <w:p w14:paraId="44DCD823" w14:textId="77777777" w:rsidR="00F41584" w:rsidRPr="001F62D3" w:rsidRDefault="00F41584" w:rsidP="00F41584">
                      <w:pPr>
                        <w:rPr>
                          <w:sz w:val="22"/>
                          <w:szCs w:val="22"/>
                        </w:rPr>
                      </w:pPr>
                    </w:p>
                    <w:p w14:paraId="675C9EA4" w14:textId="77777777" w:rsidR="00F41584" w:rsidRPr="001F62D3" w:rsidRDefault="00F41584" w:rsidP="00F41584">
                      <w:pPr>
                        <w:rPr>
                          <w:sz w:val="22"/>
                          <w:szCs w:val="22"/>
                        </w:rPr>
                      </w:pPr>
                    </w:p>
                    <w:p w14:paraId="673EE7F2" w14:textId="77777777" w:rsidR="00F41584" w:rsidRPr="001F62D3" w:rsidRDefault="00F41584" w:rsidP="00F41584">
                      <w:pPr>
                        <w:rPr>
                          <w:sz w:val="22"/>
                          <w:szCs w:val="22"/>
                        </w:rPr>
                      </w:pPr>
                    </w:p>
                    <w:p w14:paraId="73551E1B" w14:textId="77777777" w:rsidR="00F41584" w:rsidRPr="001F62D3" w:rsidRDefault="00F41584" w:rsidP="00F41584">
                      <w:pPr>
                        <w:rPr>
                          <w:sz w:val="22"/>
                          <w:szCs w:val="22"/>
                        </w:rPr>
                      </w:pPr>
                    </w:p>
                    <w:p w14:paraId="2370E0EE" w14:textId="77777777" w:rsidR="00F41584" w:rsidRPr="001F62D3" w:rsidRDefault="00F41584" w:rsidP="00F41584">
                      <w:pPr>
                        <w:rPr>
                          <w:sz w:val="22"/>
                          <w:szCs w:val="22"/>
                        </w:rPr>
                      </w:pPr>
                    </w:p>
                    <w:p w14:paraId="3C71CC53" w14:textId="77777777" w:rsidR="00F41584" w:rsidRPr="001F62D3" w:rsidRDefault="00F41584" w:rsidP="00F41584">
                      <w:pPr>
                        <w:rPr>
                          <w:sz w:val="22"/>
                          <w:szCs w:val="22"/>
                        </w:rPr>
                      </w:pPr>
                    </w:p>
                    <w:p w14:paraId="74B85907" w14:textId="77777777" w:rsidR="00F41584" w:rsidRPr="001F62D3" w:rsidRDefault="00F41584" w:rsidP="00F41584">
                      <w:pPr>
                        <w:rPr>
                          <w:sz w:val="22"/>
                          <w:szCs w:val="22"/>
                        </w:rPr>
                      </w:pPr>
                    </w:p>
                    <w:p w14:paraId="5F3C4951" w14:textId="77777777" w:rsidR="00F41584" w:rsidRPr="001F62D3" w:rsidRDefault="00F41584" w:rsidP="00F41584">
                      <w:pPr>
                        <w:rPr>
                          <w:sz w:val="22"/>
                          <w:szCs w:val="22"/>
                        </w:rPr>
                      </w:pPr>
                    </w:p>
                  </w:txbxContent>
                </v:textbox>
              </v:shape>
            </w:pict>
          </mc:Fallback>
        </mc:AlternateContent>
      </w:r>
    </w:p>
    <w:p w14:paraId="6CD78164" w14:textId="65BED4DF" w:rsidR="00F41584" w:rsidRPr="009259BB" w:rsidRDefault="00F41584" w:rsidP="009259BB">
      <w:pPr>
        <w:tabs>
          <w:tab w:val="left" w:pos="2863"/>
        </w:tabs>
        <w:spacing w:line="360" w:lineRule="auto"/>
        <w:rPr>
          <w:rFonts w:ascii="Arial" w:hAnsi="Arial" w:cs="Arial"/>
          <w:sz w:val="22"/>
          <w:szCs w:val="22"/>
        </w:rPr>
      </w:pPr>
    </w:p>
    <w:p w14:paraId="674AE900" w14:textId="19247544" w:rsidR="00F41584" w:rsidRPr="009259BB" w:rsidRDefault="00F41584" w:rsidP="009259BB">
      <w:pPr>
        <w:tabs>
          <w:tab w:val="left" w:pos="2863"/>
        </w:tabs>
        <w:spacing w:line="360" w:lineRule="auto"/>
        <w:rPr>
          <w:rFonts w:ascii="Arial" w:hAnsi="Arial" w:cs="Arial"/>
          <w:sz w:val="22"/>
          <w:szCs w:val="22"/>
        </w:rPr>
      </w:pPr>
    </w:p>
    <w:p w14:paraId="188191A6" w14:textId="75AADD20" w:rsidR="00F41584" w:rsidRPr="009259BB" w:rsidRDefault="00F41584" w:rsidP="009259BB">
      <w:pPr>
        <w:tabs>
          <w:tab w:val="left" w:pos="2863"/>
        </w:tabs>
        <w:spacing w:line="360" w:lineRule="auto"/>
        <w:rPr>
          <w:rFonts w:ascii="Arial" w:hAnsi="Arial" w:cs="Arial"/>
          <w:sz w:val="22"/>
          <w:szCs w:val="22"/>
        </w:rPr>
      </w:pPr>
    </w:p>
    <w:p w14:paraId="69A35899" w14:textId="2724D22D" w:rsidR="00F41584" w:rsidRPr="009259BB" w:rsidRDefault="00F41584" w:rsidP="009259BB">
      <w:pPr>
        <w:tabs>
          <w:tab w:val="left" w:pos="2863"/>
        </w:tabs>
        <w:spacing w:line="360" w:lineRule="auto"/>
        <w:rPr>
          <w:rFonts w:ascii="Arial" w:hAnsi="Arial" w:cs="Arial"/>
          <w:sz w:val="22"/>
          <w:szCs w:val="22"/>
        </w:rPr>
      </w:pPr>
    </w:p>
    <w:p w14:paraId="4A9FD320" w14:textId="0A942EB9" w:rsidR="002B0084" w:rsidRPr="009259BB" w:rsidRDefault="002B0084" w:rsidP="009259BB">
      <w:pPr>
        <w:tabs>
          <w:tab w:val="left" w:pos="2863"/>
        </w:tabs>
        <w:spacing w:line="360" w:lineRule="auto"/>
        <w:rPr>
          <w:rFonts w:ascii="Arial" w:hAnsi="Arial" w:cs="Arial"/>
          <w:sz w:val="22"/>
          <w:szCs w:val="22"/>
        </w:rPr>
      </w:pPr>
    </w:p>
    <w:p w14:paraId="71D1133F" w14:textId="7CDC3FE2" w:rsidR="002B0084" w:rsidRPr="009259BB" w:rsidRDefault="002B0084" w:rsidP="009259BB">
      <w:pPr>
        <w:tabs>
          <w:tab w:val="left" w:pos="2863"/>
        </w:tabs>
        <w:spacing w:line="360" w:lineRule="auto"/>
        <w:rPr>
          <w:rFonts w:ascii="Arial" w:hAnsi="Arial" w:cs="Arial"/>
          <w:sz w:val="22"/>
          <w:szCs w:val="22"/>
        </w:rPr>
      </w:pPr>
    </w:p>
    <w:p w14:paraId="288BC5CD" w14:textId="15301753" w:rsidR="002B0084" w:rsidRPr="009259BB" w:rsidRDefault="002B0084" w:rsidP="009259BB">
      <w:pPr>
        <w:tabs>
          <w:tab w:val="left" w:pos="2863"/>
        </w:tabs>
        <w:spacing w:line="360" w:lineRule="auto"/>
        <w:rPr>
          <w:rFonts w:ascii="Arial" w:hAnsi="Arial" w:cs="Arial"/>
          <w:sz w:val="22"/>
          <w:szCs w:val="22"/>
        </w:rPr>
      </w:pPr>
    </w:p>
    <w:p w14:paraId="70FB9A6C" w14:textId="7A433B92" w:rsidR="002B0084" w:rsidRDefault="002B0084" w:rsidP="009259BB">
      <w:pPr>
        <w:tabs>
          <w:tab w:val="left" w:pos="2863"/>
        </w:tabs>
        <w:spacing w:line="360" w:lineRule="auto"/>
        <w:rPr>
          <w:rFonts w:ascii="Arial" w:hAnsi="Arial" w:cs="Arial"/>
          <w:sz w:val="22"/>
          <w:szCs w:val="22"/>
        </w:rPr>
      </w:pPr>
    </w:p>
    <w:p w14:paraId="00514CCD" w14:textId="77777777" w:rsidR="006558FC" w:rsidRPr="009259BB" w:rsidRDefault="006558FC" w:rsidP="009259BB">
      <w:pPr>
        <w:tabs>
          <w:tab w:val="left" w:pos="2863"/>
        </w:tabs>
        <w:spacing w:line="360" w:lineRule="auto"/>
        <w:rPr>
          <w:rFonts w:ascii="Arial" w:hAnsi="Arial" w:cs="Arial"/>
          <w:sz w:val="22"/>
          <w:szCs w:val="22"/>
        </w:rPr>
      </w:pPr>
    </w:p>
    <w:p w14:paraId="26F24BCC" w14:textId="385297EB" w:rsidR="002B0084" w:rsidRPr="009259BB" w:rsidRDefault="002B0084" w:rsidP="009259BB">
      <w:pPr>
        <w:tabs>
          <w:tab w:val="left" w:pos="2863"/>
        </w:tabs>
        <w:spacing w:line="360" w:lineRule="auto"/>
        <w:rPr>
          <w:rFonts w:ascii="Arial" w:hAnsi="Arial" w:cs="Arial"/>
          <w:sz w:val="22"/>
          <w:szCs w:val="22"/>
        </w:rPr>
      </w:pPr>
    </w:p>
    <w:p w14:paraId="72318AC4" w14:textId="71A57890" w:rsidR="000E79AF" w:rsidRDefault="000E79AF" w:rsidP="009259BB">
      <w:pPr>
        <w:tabs>
          <w:tab w:val="left" w:pos="2863"/>
        </w:tabs>
        <w:spacing w:line="360" w:lineRule="auto"/>
        <w:rPr>
          <w:rFonts w:ascii="Arial" w:hAnsi="Arial" w:cs="Arial"/>
          <w:sz w:val="22"/>
          <w:szCs w:val="22"/>
        </w:rPr>
      </w:pPr>
    </w:p>
    <w:p w14:paraId="740F13C9" w14:textId="77777777" w:rsidR="000E79AF" w:rsidRPr="009259BB" w:rsidRDefault="000E79AF" w:rsidP="009259BB">
      <w:pPr>
        <w:tabs>
          <w:tab w:val="left" w:pos="2863"/>
        </w:tabs>
        <w:spacing w:line="360" w:lineRule="auto"/>
        <w:rPr>
          <w:rFonts w:ascii="Arial" w:hAnsi="Arial" w:cs="Arial"/>
          <w:sz w:val="22"/>
          <w:szCs w:val="22"/>
        </w:rPr>
      </w:pPr>
    </w:p>
    <w:p w14:paraId="642D1E00" w14:textId="362311A8" w:rsidR="00B17F20" w:rsidRPr="009259BB" w:rsidRDefault="00B17F20" w:rsidP="009259BB">
      <w:pPr>
        <w:tabs>
          <w:tab w:val="left" w:pos="2863"/>
        </w:tabs>
        <w:spacing w:line="360" w:lineRule="auto"/>
        <w:rPr>
          <w:rFonts w:ascii="Arial" w:hAnsi="Arial" w:cs="Arial"/>
          <w:sz w:val="22"/>
          <w:szCs w:val="22"/>
        </w:rPr>
      </w:pPr>
      <w:r w:rsidRPr="009259BB">
        <w:rPr>
          <w:rFonts w:ascii="Arial" w:hAnsi="Arial" w:cs="Arial"/>
          <w:sz w:val="22"/>
          <w:szCs w:val="22"/>
        </w:rPr>
        <w:t xml:space="preserve">Performed as described in the methods, BLAST queries of CfaS against non-redundant database identified 100 homologues, 67 different organisms (Table 3). </w:t>
      </w:r>
    </w:p>
    <w:p w14:paraId="7A693A9C" w14:textId="77777777" w:rsidR="00B17F20" w:rsidRPr="009259BB" w:rsidRDefault="00B17F20" w:rsidP="009259BB">
      <w:pPr>
        <w:tabs>
          <w:tab w:val="left" w:pos="2863"/>
        </w:tabs>
        <w:spacing w:line="360" w:lineRule="auto"/>
        <w:rPr>
          <w:rFonts w:ascii="Arial" w:hAnsi="Arial" w:cs="Arial"/>
          <w:sz w:val="22"/>
          <w:szCs w:val="22"/>
        </w:rPr>
      </w:pPr>
    </w:p>
    <w:p w14:paraId="54638396" w14:textId="510D5E11" w:rsidR="00633A53" w:rsidRPr="009259BB" w:rsidRDefault="0030147E" w:rsidP="009259BB">
      <w:pPr>
        <w:tabs>
          <w:tab w:val="left" w:pos="2863"/>
        </w:tabs>
        <w:spacing w:line="360" w:lineRule="auto"/>
        <w:rPr>
          <w:rFonts w:ascii="Arial" w:hAnsi="Arial" w:cs="Arial"/>
          <w:sz w:val="22"/>
          <w:szCs w:val="22"/>
        </w:rPr>
      </w:pPr>
      <w:r w:rsidRPr="009259BB">
        <w:rPr>
          <w:rFonts w:ascii="Arial" w:hAnsi="Arial" w:cs="Arial"/>
          <w:sz w:val="22"/>
          <w:szCs w:val="22"/>
        </w:rPr>
        <w:t>Twelve</w:t>
      </w:r>
      <w:r w:rsidR="00167A49" w:rsidRPr="009259BB">
        <w:rPr>
          <w:rFonts w:ascii="Arial" w:hAnsi="Arial" w:cs="Arial"/>
          <w:sz w:val="22"/>
          <w:szCs w:val="22"/>
        </w:rPr>
        <w:t xml:space="preserve"> proteins from the </w:t>
      </w:r>
      <w:r w:rsidR="00633A53" w:rsidRPr="00CF2483">
        <w:rPr>
          <w:rFonts w:ascii="Arial" w:hAnsi="Arial" w:cs="Arial"/>
          <w:sz w:val="22"/>
          <w:szCs w:val="22"/>
        </w:rPr>
        <w:t>Tr</w:t>
      </w:r>
      <w:r w:rsidR="00167A49" w:rsidRPr="00CF2483">
        <w:rPr>
          <w:rFonts w:ascii="Arial" w:hAnsi="Arial" w:cs="Arial"/>
          <w:sz w:val="22"/>
          <w:szCs w:val="22"/>
        </w:rPr>
        <w:t xml:space="preserve">ypanosomatidae </w:t>
      </w:r>
      <w:r w:rsidR="00167A49" w:rsidRPr="009259BB">
        <w:rPr>
          <w:rFonts w:ascii="Arial" w:hAnsi="Arial" w:cs="Arial"/>
          <w:sz w:val="22"/>
          <w:szCs w:val="22"/>
        </w:rPr>
        <w:t xml:space="preserve">class are </w:t>
      </w:r>
      <w:r w:rsidR="008D5982" w:rsidRPr="009259BB">
        <w:rPr>
          <w:rFonts w:ascii="Arial" w:hAnsi="Arial" w:cs="Arial"/>
          <w:sz w:val="22"/>
          <w:szCs w:val="22"/>
        </w:rPr>
        <w:t>similar</w:t>
      </w:r>
      <w:r w:rsidR="00167A49" w:rsidRPr="009259BB">
        <w:rPr>
          <w:rFonts w:ascii="Arial" w:hAnsi="Arial" w:cs="Arial"/>
          <w:sz w:val="22"/>
          <w:szCs w:val="22"/>
        </w:rPr>
        <w:t xml:space="preserve"> to CfaS, with a </w:t>
      </w:r>
      <w:r w:rsidR="00FA6BDD" w:rsidRPr="009259BB">
        <w:rPr>
          <w:rFonts w:ascii="Arial" w:hAnsi="Arial" w:cs="Arial"/>
          <w:sz w:val="22"/>
          <w:szCs w:val="22"/>
        </w:rPr>
        <w:t xml:space="preserve">high </w:t>
      </w:r>
      <w:r w:rsidR="00167A49" w:rsidRPr="009259BB">
        <w:rPr>
          <w:rFonts w:ascii="Arial" w:hAnsi="Arial" w:cs="Arial"/>
          <w:sz w:val="22"/>
          <w:szCs w:val="22"/>
        </w:rPr>
        <w:t xml:space="preserve">query coverage of 83-100% </w:t>
      </w:r>
      <w:r w:rsidR="00305C35" w:rsidRPr="009259BB">
        <w:rPr>
          <w:rFonts w:ascii="Arial" w:hAnsi="Arial" w:cs="Arial"/>
          <w:sz w:val="22"/>
          <w:szCs w:val="22"/>
        </w:rPr>
        <w:t xml:space="preserve">and a percentage identity ranging </w:t>
      </w:r>
      <w:r w:rsidR="00E20A7E" w:rsidRPr="009259BB">
        <w:rPr>
          <w:rFonts w:ascii="Arial" w:hAnsi="Arial" w:cs="Arial"/>
          <w:sz w:val="22"/>
          <w:szCs w:val="22"/>
        </w:rPr>
        <w:t xml:space="preserve">from </w:t>
      </w:r>
      <w:r w:rsidR="00305C35" w:rsidRPr="009259BB">
        <w:rPr>
          <w:rFonts w:ascii="Arial" w:hAnsi="Arial" w:cs="Arial"/>
          <w:sz w:val="22"/>
          <w:szCs w:val="22"/>
        </w:rPr>
        <w:t xml:space="preserve">52 - 99% </w:t>
      </w:r>
      <w:r w:rsidR="00167A49" w:rsidRPr="009259BB">
        <w:rPr>
          <w:rFonts w:ascii="Arial" w:hAnsi="Arial" w:cs="Arial"/>
          <w:sz w:val="22"/>
          <w:szCs w:val="22"/>
        </w:rPr>
        <w:t xml:space="preserve">between the </w:t>
      </w:r>
      <w:r w:rsidR="00633A53" w:rsidRPr="009259BB">
        <w:rPr>
          <w:rFonts w:ascii="Arial" w:hAnsi="Arial" w:cs="Arial"/>
          <w:sz w:val="22"/>
          <w:szCs w:val="22"/>
        </w:rPr>
        <w:t xml:space="preserve">twelve </w:t>
      </w:r>
      <w:r w:rsidR="00167A49" w:rsidRPr="009259BB">
        <w:rPr>
          <w:rFonts w:ascii="Arial" w:hAnsi="Arial" w:cs="Arial"/>
          <w:sz w:val="22"/>
          <w:szCs w:val="22"/>
        </w:rPr>
        <w:t>proteins. The query coverage is the percentage of the CfaS sequence that is being aligned to the protein in the BLAST database</w:t>
      </w:r>
      <w:r w:rsidR="00305C35" w:rsidRPr="009259BB">
        <w:rPr>
          <w:rFonts w:ascii="Arial" w:hAnsi="Arial" w:cs="Arial"/>
          <w:sz w:val="22"/>
          <w:szCs w:val="22"/>
        </w:rPr>
        <w:t xml:space="preserve"> and the percentage identity</w:t>
      </w:r>
      <w:r w:rsidR="00E20A7E" w:rsidRPr="009259BB">
        <w:rPr>
          <w:rFonts w:ascii="Arial" w:hAnsi="Arial" w:cs="Arial"/>
          <w:sz w:val="22"/>
          <w:szCs w:val="22"/>
        </w:rPr>
        <w:t xml:space="preserve"> is the extent to which the aligned </w:t>
      </w:r>
      <w:r w:rsidR="00FB5A02" w:rsidRPr="009259BB">
        <w:rPr>
          <w:rFonts w:ascii="Arial" w:hAnsi="Arial" w:cs="Arial"/>
          <w:sz w:val="22"/>
          <w:szCs w:val="22"/>
        </w:rPr>
        <w:t>sequences</w:t>
      </w:r>
      <w:r w:rsidR="00E20A7E" w:rsidRPr="009259BB">
        <w:rPr>
          <w:rFonts w:ascii="Arial" w:hAnsi="Arial" w:cs="Arial"/>
          <w:sz w:val="22"/>
          <w:szCs w:val="22"/>
        </w:rPr>
        <w:t xml:space="preserve"> are identical</w:t>
      </w:r>
      <w:r w:rsidR="00FA6BDD" w:rsidRPr="009259BB">
        <w:rPr>
          <w:rFonts w:ascii="Arial" w:hAnsi="Arial" w:cs="Arial"/>
          <w:sz w:val="22"/>
          <w:szCs w:val="22"/>
        </w:rPr>
        <w:t xml:space="preserve">. </w:t>
      </w:r>
    </w:p>
    <w:p w14:paraId="74B61B41" w14:textId="77777777" w:rsidR="0030147E" w:rsidRPr="009259BB" w:rsidRDefault="0030147E" w:rsidP="009259BB">
      <w:pPr>
        <w:tabs>
          <w:tab w:val="left" w:pos="2863"/>
        </w:tabs>
        <w:spacing w:line="360" w:lineRule="auto"/>
        <w:rPr>
          <w:rFonts w:ascii="Arial" w:hAnsi="Arial" w:cs="Arial"/>
          <w:sz w:val="22"/>
          <w:szCs w:val="22"/>
        </w:rPr>
      </w:pPr>
    </w:p>
    <w:p w14:paraId="044C5859" w14:textId="65853D52" w:rsidR="007D42A6" w:rsidRPr="009259BB" w:rsidRDefault="0030147E" w:rsidP="009259BB">
      <w:pPr>
        <w:tabs>
          <w:tab w:val="left" w:pos="2863"/>
        </w:tabs>
        <w:spacing w:line="360" w:lineRule="auto"/>
        <w:rPr>
          <w:rFonts w:ascii="Arial" w:hAnsi="Arial" w:cs="Arial"/>
          <w:sz w:val="22"/>
          <w:szCs w:val="22"/>
        </w:rPr>
      </w:pPr>
      <w:r w:rsidRPr="009259BB">
        <w:rPr>
          <w:rFonts w:ascii="Arial" w:hAnsi="Arial" w:cs="Arial"/>
          <w:sz w:val="22"/>
          <w:szCs w:val="22"/>
        </w:rPr>
        <w:t>Ten</w:t>
      </w:r>
      <w:r w:rsidR="00FA6BDD" w:rsidRPr="009259BB">
        <w:rPr>
          <w:rFonts w:ascii="Arial" w:hAnsi="Arial" w:cs="Arial"/>
          <w:sz w:val="22"/>
          <w:szCs w:val="22"/>
        </w:rPr>
        <w:t xml:space="preserve"> of t</w:t>
      </w:r>
      <w:r w:rsidR="00FB5A02" w:rsidRPr="009259BB">
        <w:rPr>
          <w:rFonts w:ascii="Arial" w:hAnsi="Arial" w:cs="Arial"/>
          <w:sz w:val="22"/>
          <w:szCs w:val="22"/>
        </w:rPr>
        <w:t>he</w:t>
      </w:r>
      <w:r w:rsidR="00633A53" w:rsidRPr="009259BB">
        <w:rPr>
          <w:rFonts w:ascii="Arial" w:hAnsi="Arial" w:cs="Arial"/>
          <w:sz w:val="22"/>
          <w:szCs w:val="22"/>
        </w:rPr>
        <w:t xml:space="preserve"> twelve</w:t>
      </w:r>
      <w:r w:rsidR="00FB5A02" w:rsidRPr="009259BB">
        <w:rPr>
          <w:rFonts w:ascii="Arial" w:hAnsi="Arial" w:cs="Arial"/>
          <w:sz w:val="22"/>
          <w:szCs w:val="22"/>
        </w:rPr>
        <w:t xml:space="preserve"> proteins </w:t>
      </w:r>
      <w:r w:rsidR="00FA6BDD" w:rsidRPr="009259BB">
        <w:rPr>
          <w:rFonts w:ascii="Arial" w:hAnsi="Arial" w:cs="Arial"/>
          <w:sz w:val="22"/>
          <w:szCs w:val="22"/>
        </w:rPr>
        <w:t xml:space="preserve">belonged to </w:t>
      </w:r>
      <w:r w:rsidR="00FA6BDD" w:rsidRPr="00202C1D">
        <w:rPr>
          <w:rFonts w:ascii="Arial" w:hAnsi="Arial" w:cs="Arial"/>
          <w:i/>
          <w:iCs/>
          <w:sz w:val="22"/>
          <w:szCs w:val="22"/>
        </w:rPr>
        <w:t>Leishmaniiae</w:t>
      </w:r>
      <w:r w:rsidR="00FA6BDD" w:rsidRPr="009259BB">
        <w:rPr>
          <w:rFonts w:ascii="Arial" w:hAnsi="Arial" w:cs="Arial"/>
          <w:sz w:val="22"/>
          <w:szCs w:val="22"/>
        </w:rPr>
        <w:t xml:space="preserve">, </w:t>
      </w:r>
      <w:r w:rsidR="00633A53" w:rsidRPr="009259BB">
        <w:rPr>
          <w:rFonts w:ascii="Arial" w:hAnsi="Arial" w:cs="Arial"/>
          <w:sz w:val="22"/>
          <w:szCs w:val="22"/>
        </w:rPr>
        <w:t>one</w:t>
      </w:r>
      <w:r w:rsidR="00FA6BDD" w:rsidRPr="009259BB">
        <w:rPr>
          <w:rFonts w:ascii="Arial" w:hAnsi="Arial" w:cs="Arial"/>
          <w:sz w:val="22"/>
          <w:szCs w:val="22"/>
        </w:rPr>
        <w:t xml:space="preserve"> to </w:t>
      </w:r>
      <w:r w:rsidR="00FA6BDD" w:rsidRPr="00202C1D">
        <w:rPr>
          <w:rFonts w:ascii="Arial" w:hAnsi="Arial" w:cs="Arial"/>
          <w:i/>
          <w:iCs/>
          <w:sz w:val="22"/>
          <w:szCs w:val="22"/>
        </w:rPr>
        <w:t>Angomonas deanei</w:t>
      </w:r>
      <w:r w:rsidR="00FA6BDD" w:rsidRPr="009259BB">
        <w:rPr>
          <w:rFonts w:ascii="Arial" w:hAnsi="Arial" w:cs="Arial"/>
          <w:sz w:val="22"/>
          <w:szCs w:val="22"/>
        </w:rPr>
        <w:t xml:space="preserve"> and </w:t>
      </w:r>
      <w:r w:rsidR="00E44601" w:rsidRPr="009259BB">
        <w:rPr>
          <w:rFonts w:ascii="Arial" w:hAnsi="Arial" w:cs="Arial"/>
          <w:sz w:val="22"/>
          <w:szCs w:val="22"/>
        </w:rPr>
        <w:t>one</w:t>
      </w:r>
      <w:r w:rsidR="00FA6BDD" w:rsidRPr="009259BB">
        <w:rPr>
          <w:rFonts w:ascii="Arial" w:hAnsi="Arial" w:cs="Arial"/>
          <w:sz w:val="22"/>
          <w:szCs w:val="22"/>
        </w:rPr>
        <w:t xml:space="preserve"> to the </w:t>
      </w:r>
      <w:r w:rsidR="00FA6BDD" w:rsidRPr="00CF2483">
        <w:rPr>
          <w:rFonts w:ascii="Arial" w:hAnsi="Arial" w:cs="Arial"/>
          <w:i/>
          <w:iCs/>
          <w:sz w:val="22"/>
          <w:szCs w:val="22"/>
        </w:rPr>
        <w:t>P</w:t>
      </w:r>
      <w:r w:rsidR="00445117" w:rsidRPr="00CF2483">
        <w:rPr>
          <w:rFonts w:ascii="Arial" w:hAnsi="Arial" w:cs="Arial"/>
          <w:i/>
          <w:iCs/>
          <w:sz w:val="22"/>
          <w:szCs w:val="22"/>
        </w:rPr>
        <w:t>hytomona</w:t>
      </w:r>
      <w:r w:rsidR="00FA6BDD" w:rsidRPr="00CF2483">
        <w:rPr>
          <w:rFonts w:ascii="Arial" w:hAnsi="Arial" w:cs="Arial"/>
          <w:i/>
          <w:iCs/>
          <w:sz w:val="22"/>
          <w:szCs w:val="22"/>
        </w:rPr>
        <w:t>s</w:t>
      </w:r>
      <w:r w:rsidR="00FA6BDD" w:rsidRPr="009259BB">
        <w:rPr>
          <w:rFonts w:ascii="Arial" w:hAnsi="Arial" w:cs="Arial"/>
          <w:sz w:val="22"/>
          <w:szCs w:val="22"/>
        </w:rPr>
        <w:t xml:space="preserve"> isolate</w:t>
      </w:r>
      <w:r w:rsidR="00202C1D">
        <w:rPr>
          <w:rFonts w:ascii="Arial" w:hAnsi="Arial" w:cs="Arial"/>
          <w:sz w:val="22"/>
          <w:szCs w:val="22"/>
        </w:rPr>
        <w:t xml:space="preserve"> species</w:t>
      </w:r>
      <w:r w:rsidR="00FA6BDD" w:rsidRPr="009259BB">
        <w:rPr>
          <w:rFonts w:ascii="Arial" w:hAnsi="Arial" w:cs="Arial"/>
          <w:sz w:val="22"/>
          <w:szCs w:val="22"/>
        </w:rPr>
        <w:t>.</w:t>
      </w:r>
      <w:r w:rsidR="008D5982" w:rsidRPr="009259BB">
        <w:rPr>
          <w:rFonts w:ascii="Arial" w:hAnsi="Arial" w:cs="Arial"/>
          <w:sz w:val="22"/>
          <w:szCs w:val="22"/>
        </w:rPr>
        <w:t xml:space="preserve"> </w:t>
      </w:r>
      <w:r w:rsidR="00FA6BDD" w:rsidRPr="009259BB">
        <w:rPr>
          <w:rFonts w:ascii="Arial" w:hAnsi="Arial" w:cs="Arial"/>
          <w:sz w:val="22"/>
          <w:szCs w:val="22"/>
        </w:rPr>
        <w:t xml:space="preserve">The </w:t>
      </w:r>
      <w:r w:rsidR="00FA6BDD" w:rsidRPr="00CF2483">
        <w:rPr>
          <w:rFonts w:ascii="Arial" w:hAnsi="Arial" w:cs="Arial"/>
          <w:i/>
          <w:iCs/>
          <w:sz w:val="22"/>
          <w:szCs w:val="22"/>
        </w:rPr>
        <w:t>An</w:t>
      </w:r>
      <w:r w:rsidR="007D42A6" w:rsidRPr="00CF2483">
        <w:rPr>
          <w:rFonts w:ascii="Arial" w:hAnsi="Arial" w:cs="Arial"/>
          <w:i/>
          <w:iCs/>
          <w:sz w:val="22"/>
          <w:szCs w:val="22"/>
        </w:rPr>
        <w:t>g</w:t>
      </w:r>
      <w:r w:rsidR="00FA6BDD" w:rsidRPr="00CF2483">
        <w:rPr>
          <w:rFonts w:ascii="Arial" w:hAnsi="Arial" w:cs="Arial"/>
          <w:i/>
          <w:iCs/>
          <w:sz w:val="22"/>
          <w:szCs w:val="22"/>
        </w:rPr>
        <w:t>omo</w:t>
      </w:r>
      <w:r w:rsidR="007D42A6" w:rsidRPr="00CF2483">
        <w:rPr>
          <w:rFonts w:ascii="Arial" w:hAnsi="Arial" w:cs="Arial"/>
          <w:i/>
          <w:iCs/>
          <w:sz w:val="22"/>
          <w:szCs w:val="22"/>
        </w:rPr>
        <w:t>n</w:t>
      </w:r>
      <w:r w:rsidR="00FA6BDD" w:rsidRPr="00CF2483">
        <w:rPr>
          <w:rFonts w:ascii="Arial" w:hAnsi="Arial" w:cs="Arial"/>
          <w:i/>
          <w:iCs/>
          <w:sz w:val="22"/>
          <w:szCs w:val="22"/>
        </w:rPr>
        <w:t>as</w:t>
      </w:r>
      <w:r w:rsidR="00FA6BDD" w:rsidRPr="009259BB">
        <w:rPr>
          <w:rFonts w:ascii="Arial" w:hAnsi="Arial" w:cs="Arial"/>
          <w:sz w:val="22"/>
          <w:szCs w:val="22"/>
        </w:rPr>
        <w:t xml:space="preserve"> and </w:t>
      </w:r>
      <w:r w:rsidR="00FA6BDD" w:rsidRPr="00CF2483">
        <w:rPr>
          <w:rFonts w:ascii="Arial" w:hAnsi="Arial" w:cs="Arial"/>
          <w:i/>
          <w:iCs/>
          <w:sz w:val="22"/>
          <w:szCs w:val="22"/>
        </w:rPr>
        <w:t>Phytomo</w:t>
      </w:r>
      <w:r w:rsidR="007D42A6" w:rsidRPr="00CF2483">
        <w:rPr>
          <w:rFonts w:ascii="Arial" w:hAnsi="Arial" w:cs="Arial"/>
          <w:i/>
          <w:iCs/>
          <w:sz w:val="22"/>
          <w:szCs w:val="22"/>
        </w:rPr>
        <w:t>n</w:t>
      </w:r>
      <w:r w:rsidR="00FA6BDD" w:rsidRPr="00CF2483">
        <w:rPr>
          <w:rFonts w:ascii="Arial" w:hAnsi="Arial" w:cs="Arial"/>
          <w:i/>
          <w:iCs/>
          <w:sz w:val="22"/>
          <w:szCs w:val="22"/>
        </w:rPr>
        <w:t>as</w:t>
      </w:r>
      <w:r w:rsidR="00FA6BDD" w:rsidRPr="009259BB">
        <w:rPr>
          <w:rFonts w:ascii="Arial" w:hAnsi="Arial" w:cs="Arial"/>
          <w:sz w:val="22"/>
          <w:szCs w:val="22"/>
        </w:rPr>
        <w:t xml:space="preserve"> </w:t>
      </w:r>
      <w:r w:rsidR="00C54333" w:rsidRPr="009259BB">
        <w:rPr>
          <w:rFonts w:ascii="Arial" w:hAnsi="Arial" w:cs="Arial"/>
          <w:sz w:val="22"/>
          <w:szCs w:val="22"/>
        </w:rPr>
        <w:t>proteins</w:t>
      </w:r>
      <w:r w:rsidR="00FA6BDD" w:rsidRPr="009259BB">
        <w:rPr>
          <w:rFonts w:ascii="Arial" w:hAnsi="Arial" w:cs="Arial"/>
          <w:sz w:val="22"/>
          <w:szCs w:val="22"/>
        </w:rPr>
        <w:t xml:space="preserve"> had a lower query coverage (83%) </w:t>
      </w:r>
      <w:r w:rsidR="00FB5A02" w:rsidRPr="009259BB">
        <w:rPr>
          <w:rFonts w:ascii="Arial" w:hAnsi="Arial" w:cs="Arial"/>
          <w:sz w:val="22"/>
          <w:szCs w:val="22"/>
        </w:rPr>
        <w:t xml:space="preserve">and percentage identity of 52% and 64% </w:t>
      </w:r>
      <w:r w:rsidR="00FA6BDD" w:rsidRPr="009259BB">
        <w:rPr>
          <w:rFonts w:ascii="Arial" w:hAnsi="Arial" w:cs="Arial"/>
          <w:sz w:val="22"/>
          <w:szCs w:val="22"/>
        </w:rPr>
        <w:t xml:space="preserve">compared to the </w:t>
      </w:r>
      <w:r w:rsidR="008D5982" w:rsidRPr="00202C1D">
        <w:rPr>
          <w:rFonts w:ascii="Arial" w:hAnsi="Arial" w:cs="Arial"/>
          <w:i/>
          <w:iCs/>
          <w:sz w:val="22"/>
          <w:szCs w:val="22"/>
        </w:rPr>
        <w:t>L</w:t>
      </w:r>
      <w:r w:rsidR="00FA6BDD" w:rsidRPr="00202C1D">
        <w:rPr>
          <w:rFonts w:ascii="Arial" w:hAnsi="Arial" w:cs="Arial"/>
          <w:i/>
          <w:iCs/>
          <w:sz w:val="22"/>
          <w:szCs w:val="22"/>
        </w:rPr>
        <w:t>eishmaniiae</w:t>
      </w:r>
      <w:r w:rsidR="00FA6BDD" w:rsidRPr="009259BB">
        <w:rPr>
          <w:rFonts w:ascii="Arial" w:hAnsi="Arial" w:cs="Arial"/>
          <w:sz w:val="22"/>
          <w:szCs w:val="22"/>
        </w:rPr>
        <w:t xml:space="preserve"> proteins which </w:t>
      </w:r>
      <w:r w:rsidR="00FB5A02" w:rsidRPr="009259BB">
        <w:rPr>
          <w:rFonts w:ascii="Arial" w:hAnsi="Arial" w:cs="Arial"/>
          <w:sz w:val="22"/>
          <w:szCs w:val="22"/>
        </w:rPr>
        <w:t>had a query coverage of 93%</w:t>
      </w:r>
      <w:r w:rsidR="008D5982" w:rsidRPr="009259BB">
        <w:rPr>
          <w:rFonts w:ascii="Arial" w:hAnsi="Arial" w:cs="Arial"/>
          <w:sz w:val="22"/>
          <w:szCs w:val="22"/>
        </w:rPr>
        <w:t xml:space="preserve"> up to 100%</w:t>
      </w:r>
      <w:r w:rsidR="00FB5A02" w:rsidRPr="009259BB">
        <w:rPr>
          <w:rFonts w:ascii="Arial" w:hAnsi="Arial" w:cs="Arial"/>
          <w:sz w:val="22"/>
          <w:szCs w:val="22"/>
        </w:rPr>
        <w:t xml:space="preserve"> and a percentage identity of 83% </w:t>
      </w:r>
      <w:r w:rsidR="008D5982" w:rsidRPr="009259BB">
        <w:rPr>
          <w:rFonts w:ascii="Arial" w:hAnsi="Arial" w:cs="Arial"/>
          <w:sz w:val="22"/>
          <w:szCs w:val="22"/>
        </w:rPr>
        <w:t xml:space="preserve">up to 99%. </w:t>
      </w:r>
    </w:p>
    <w:p w14:paraId="7C79DAFB" w14:textId="77777777" w:rsidR="0030147E" w:rsidRPr="009259BB" w:rsidRDefault="0030147E" w:rsidP="009259BB">
      <w:pPr>
        <w:tabs>
          <w:tab w:val="left" w:pos="2863"/>
        </w:tabs>
        <w:spacing w:line="360" w:lineRule="auto"/>
        <w:rPr>
          <w:rFonts w:ascii="Arial" w:hAnsi="Arial" w:cs="Arial"/>
          <w:sz w:val="22"/>
          <w:szCs w:val="22"/>
        </w:rPr>
      </w:pPr>
    </w:p>
    <w:p w14:paraId="4EADF815" w14:textId="4428A223" w:rsidR="00CF12F0" w:rsidRPr="009259BB" w:rsidRDefault="00215372" w:rsidP="009259BB">
      <w:pPr>
        <w:tabs>
          <w:tab w:val="left" w:pos="2863"/>
        </w:tabs>
        <w:spacing w:line="360" w:lineRule="auto"/>
        <w:rPr>
          <w:rFonts w:ascii="Arial" w:hAnsi="Arial" w:cs="Arial"/>
          <w:i/>
          <w:iCs/>
          <w:sz w:val="22"/>
          <w:szCs w:val="22"/>
        </w:rPr>
      </w:pPr>
      <w:r w:rsidRPr="009259BB">
        <w:rPr>
          <w:rFonts w:ascii="Arial" w:hAnsi="Arial" w:cs="Arial"/>
          <w:sz w:val="22"/>
          <w:szCs w:val="22"/>
        </w:rPr>
        <w:t xml:space="preserve">Most of the proteins, </w:t>
      </w:r>
      <w:r w:rsidR="0030147E" w:rsidRPr="009259BB">
        <w:rPr>
          <w:rFonts w:ascii="Arial" w:hAnsi="Arial" w:cs="Arial"/>
          <w:sz w:val="22"/>
          <w:szCs w:val="22"/>
        </w:rPr>
        <w:t xml:space="preserve">a total of </w:t>
      </w:r>
      <w:r w:rsidR="00B26E99" w:rsidRPr="009259BB">
        <w:rPr>
          <w:rFonts w:ascii="Arial" w:hAnsi="Arial" w:cs="Arial"/>
          <w:sz w:val="22"/>
          <w:szCs w:val="22"/>
        </w:rPr>
        <w:t>56</w:t>
      </w:r>
      <w:r w:rsidRPr="009259BB">
        <w:rPr>
          <w:rFonts w:ascii="Arial" w:hAnsi="Arial" w:cs="Arial"/>
          <w:sz w:val="22"/>
          <w:szCs w:val="22"/>
        </w:rPr>
        <w:t>, that had</w:t>
      </w:r>
      <w:r w:rsidR="007D42A6" w:rsidRPr="009259BB">
        <w:rPr>
          <w:rFonts w:ascii="Arial" w:hAnsi="Arial" w:cs="Arial"/>
          <w:sz w:val="22"/>
          <w:szCs w:val="22"/>
        </w:rPr>
        <w:t xml:space="preserve"> sequence</w:t>
      </w:r>
      <w:r w:rsidRPr="009259BB">
        <w:rPr>
          <w:rFonts w:ascii="Arial" w:hAnsi="Arial" w:cs="Arial"/>
          <w:sz w:val="22"/>
          <w:szCs w:val="22"/>
        </w:rPr>
        <w:t xml:space="preserve"> similarity with CfaS belonged to the </w:t>
      </w:r>
      <w:r w:rsidRPr="00CF2483">
        <w:rPr>
          <w:rFonts w:ascii="Arial" w:hAnsi="Arial" w:cs="Arial"/>
          <w:sz w:val="22"/>
          <w:szCs w:val="22"/>
        </w:rPr>
        <w:t>Enterobacteriales</w:t>
      </w:r>
      <w:r w:rsidRPr="009259BB">
        <w:rPr>
          <w:rFonts w:ascii="Arial" w:hAnsi="Arial" w:cs="Arial"/>
          <w:sz w:val="22"/>
          <w:szCs w:val="22"/>
        </w:rPr>
        <w:t xml:space="preserve"> class. These proteins had a query coverage </w:t>
      </w:r>
      <w:r w:rsidR="00886AD5" w:rsidRPr="009259BB">
        <w:rPr>
          <w:rFonts w:ascii="Arial" w:hAnsi="Arial" w:cs="Arial"/>
          <w:sz w:val="22"/>
          <w:szCs w:val="22"/>
        </w:rPr>
        <w:t>ranging</w:t>
      </w:r>
      <w:r w:rsidRPr="009259BB">
        <w:rPr>
          <w:rFonts w:ascii="Arial" w:hAnsi="Arial" w:cs="Arial"/>
          <w:sz w:val="22"/>
          <w:szCs w:val="22"/>
        </w:rPr>
        <w:t xml:space="preserve"> from 80 – 83% with a lower percentage identity of 4</w:t>
      </w:r>
      <w:r w:rsidR="00CF12F0" w:rsidRPr="009259BB">
        <w:rPr>
          <w:rFonts w:ascii="Arial" w:hAnsi="Arial" w:cs="Arial"/>
          <w:sz w:val="22"/>
          <w:szCs w:val="22"/>
        </w:rPr>
        <w:t>7</w:t>
      </w:r>
      <w:r w:rsidRPr="009259BB">
        <w:rPr>
          <w:rFonts w:ascii="Arial" w:hAnsi="Arial" w:cs="Arial"/>
          <w:sz w:val="22"/>
          <w:szCs w:val="22"/>
        </w:rPr>
        <w:t>.</w:t>
      </w:r>
      <w:r w:rsidR="00CF12F0" w:rsidRPr="009259BB">
        <w:rPr>
          <w:rFonts w:ascii="Arial" w:hAnsi="Arial" w:cs="Arial"/>
          <w:sz w:val="22"/>
          <w:szCs w:val="22"/>
        </w:rPr>
        <w:t>63</w:t>
      </w:r>
      <w:r w:rsidRPr="009259BB">
        <w:rPr>
          <w:rFonts w:ascii="Arial" w:hAnsi="Arial" w:cs="Arial"/>
          <w:sz w:val="22"/>
          <w:szCs w:val="22"/>
        </w:rPr>
        <w:t xml:space="preserve"> to</w:t>
      </w:r>
      <w:r w:rsidR="00886AD5" w:rsidRPr="009259BB">
        <w:rPr>
          <w:rFonts w:ascii="Arial" w:hAnsi="Arial" w:cs="Arial"/>
          <w:sz w:val="22"/>
          <w:szCs w:val="22"/>
        </w:rPr>
        <w:t xml:space="preserve"> 49.87%. </w:t>
      </w:r>
      <w:r w:rsidR="00CF12F0" w:rsidRPr="009259BB">
        <w:rPr>
          <w:rFonts w:ascii="Arial" w:hAnsi="Arial" w:cs="Arial"/>
          <w:sz w:val="22"/>
          <w:szCs w:val="22"/>
        </w:rPr>
        <w:t xml:space="preserve">Within </w:t>
      </w:r>
      <w:r w:rsidR="00CF12F0" w:rsidRPr="00CF2483">
        <w:rPr>
          <w:rFonts w:ascii="Arial" w:hAnsi="Arial" w:cs="Arial"/>
          <w:sz w:val="22"/>
          <w:szCs w:val="22"/>
        </w:rPr>
        <w:t>Enterobacteriales</w:t>
      </w:r>
      <w:r w:rsidR="00CF12F0" w:rsidRPr="009259BB">
        <w:rPr>
          <w:rFonts w:ascii="Arial" w:hAnsi="Arial" w:cs="Arial"/>
          <w:sz w:val="22"/>
          <w:szCs w:val="22"/>
        </w:rPr>
        <w:t xml:space="preserve">, 46 proteins belonged to </w:t>
      </w:r>
      <w:r w:rsidR="00CF12F0" w:rsidRPr="00202C1D">
        <w:rPr>
          <w:rFonts w:ascii="Arial" w:hAnsi="Arial" w:cs="Arial"/>
          <w:i/>
          <w:iCs/>
          <w:sz w:val="22"/>
          <w:szCs w:val="22"/>
        </w:rPr>
        <w:t>Yersin</w:t>
      </w:r>
      <w:r w:rsidR="00996FC7" w:rsidRPr="00202C1D">
        <w:rPr>
          <w:rFonts w:ascii="Arial" w:hAnsi="Arial" w:cs="Arial"/>
          <w:i/>
          <w:iCs/>
          <w:sz w:val="22"/>
          <w:szCs w:val="22"/>
        </w:rPr>
        <w:t>i</w:t>
      </w:r>
      <w:r w:rsidR="00CF12F0" w:rsidRPr="00202C1D">
        <w:rPr>
          <w:rFonts w:ascii="Arial" w:hAnsi="Arial" w:cs="Arial"/>
          <w:i/>
          <w:iCs/>
          <w:sz w:val="22"/>
          <w:szCs w:val="22"/>
        </w:rPr>
        <w:t>aceae</w:t>
      </w:r>
      <w:r w:rsidR="00CF12F0" w:rsidRPr="009259BB">
        <w:rPr>
          <w:rFonts w:ascii="Arial" w:hAnsi="Arial" w:cs="Arial"/>
          <w:sz w:val="22"/>
          <w:szCs w:val="22"/>
        </w:rPr>
        <w:t xml:space="preserve"> family, </w:t>
      </w:r>
      <w:r w:rsidR="00B26E99" w:rsidRPr="009259BB">
        <w:rPr>
          <w:rFonts w:ascii="Arial" w:hAnsi="Arial" w:cs="Arial"/>
          <w:sz w:val="22"/>
          <w:szCs w:val="22"/>
        </w:rPr>
        <w:t>two</w:t>
      </w:r>
      <w:r w:rsidR="00CF12F0" w:rsidRPr="009259BB">
        <w:rPr>
          <w:rFonts w:ascii="Arial" w:hAnsi="Arial" w:cs="Arial"/>
          <w:sz w:val="22"/>
          <w:szCs w:val="22"/>
        </w:rPr>
        <w:t xml:space="preserve"> to </w:t>
      </w:r>
      <w:r w:rsidR="00CF12F0" w:rsidRPr="00202C1D">
        <w:rPr>
          <w:rFonts w:ascii="Arial" w:hAnsi="Arial" w:cs="Arial"/>
          <w:i/>
          <w:iCs/>
          <w:sz w:val="22"/>
          <w:szCs w:val="22"/>
        </w:rPr>
        <w:t>Pragia</w:t>
      </w:r>
      <w:r w:rsidR="00CF12F0" w:rsidRPr="009259BB">
        <w:rPr>
          <w:rFonts w:ascii="Arial" w:hAnsi="Arial" w:cs="Arial"/>
          <w:sz w:val="22"/>
          <w:szCs w:val="22"/>
        </w:rPr>
        <w:t xml:space="preserve">, </w:t>
      </w:r>
      <w:r w:rsidR="00B26E99" w:rsidRPr="009259BB">
        <w:rPr>
          <w:rFonts w:ascii="Arial" w:hAnsi="Arial" w:cs="Arial"/>
          <w:sz w:val="22"/>
          <w:szCs w:val="22"/>
        </w:rPr>
        <w:t>one</w:t>
      </w:r>
      <w:r w:rsidR="00CF12F0" w:rsidRPr="009259BB">
        <w:rPr>
          <w:rFonts w:ascii="Arial" w:hAnsi="Arial" w:cs="Arial"/>
          <w:sz w:val="22"/>
          <w:szCs w:val="22"/>
        </w:rPr>
        <w:t xml:space="preserve"> to </w:t>
      </w:r>
      <w:r w:rsidR="00CF12F0" w:rsidRPr="00202C1D">
        <w:rPr>
          <w:rFonts w:ascii="Arial" w:hAnsi="Arial" w:cs="Arial"/>
          <w:i/>
          <w:iCs/>
          <w:sz w:val="22"/>
          <w:szCs w:val="22"/>
        </w:rPr>
        <w:t>Enterobacillus tribolii</w:t>
      </w:r>
      <w:r w:rsidR="00CF12F0" w:rsidRPr="009259BB">
        <w:rPr>
          <w:rFonts w:ascii="Arial" w:hAnsi="Arial" w:cs="Arial"/>
          <w:sz w:val="22"/>
          <w:szCs w:val="22"/>
        </w:rPr>
        <w:t xml:space="preserve">, </w:t>
      </w:r>
      <w:r w:rsidR="00B26E99" w:rsidRPr="009259BB">
        <w:rPr>
          <w:rFonts w:ascii="Arial" w:hAnsi="Arial" w:cs="Arial"/>
          <w:sz w:val="22"/>
          <w:szCs w:val="22"/>
        </w:rPr>
        <w:t>five</w:t>
      </w:r>
      <w:r w:rsidR="00CF12F0" w:rsidRPr="009259BB">
        <w:rPr>
          <w:rFonts w:ascii="Arial" w:hAnsi="Arial" w:cs="Arial"/>
          <w:sz w:val="22"/>
          <w:szCs w:val="22"/>
        </w:rPr>
        <w:t xml:space="preserve"> to </w:t>
      </w:r>
      <w:r w:rsidR="00CF12F0" w:rsidRPr="00202C1D">
        <w:rPr>
          <w:rFonts w:ascii="Arial" w:hAnsi="Arial" w:cs="Arial"/>
          <w:i/>
          <w:iCs/>
          <w:sz w:val="22"/>
          <w:szCs w:val="22"/>
        </w:rPr>
        <w:t>Morganellaceae</w:t>
      </w:r>
      <w:r w:rsidR="00CF12F0" w:rsidRPr="009259BB">
        <w:rPr>
          <w:rFonts w:ascii="Arial" w:hAnsi="Arial" w:cs="Arial"/>
          <w:sz w:val="22"/>
          <w:szCs w:val="22"/>
        </w:rPr>
        <w:t xml:space="preserve"> and </w:t>
      </w:r>
      <w:r w:rsidR="00B26E99" w:rsidRPr="009259BB">
        <w:rPr>
          <w:rFonts w:ascii="Arial" w:hAnsi="Arial" w:cs="Arial"/>
          <w:sz w:val="22"/>
          <w:szCs w:val="22"/>
        </w:rPr>
        <w:t>two</w:t>
      </w:r>
      <w:r w:rsidR="00CF12F0" w:rsidRPr="009259BB">
        <w:rPr>
          <w:rFonts w:ascii="Arial" w:hAnsi="Arial" w:cs="Arial"/>
          <w:sz w:val="22"/>
          <w:szCs w:val="22"/>
        </w:rPr>
        <w:t xml:space="preserve"> to </w:t>
      </w:r>
      <w:r w:rsidR="00CF12F0" w:rsidRPr="00202C1D">
        <w:rPr>
          <w:rFonts w:ascii="Arial" w:hAnsi="Arial" w:cs="Arial"/>
          <w:i/>
          <w:iCs/>
          <w:sz w:val="22"/>
          <w:szCs w:val="22"/>
        </w:rPr>
        <w:t>Enterobacteriaceae</w:t>
      </w:r>
      <w:r w:rsidR="00C54333" w:rsidRPr="009259BB">
        <w:rPr>
          <w:rFonts w:ascii="Arial" w:hAnsi="Arial" w:cs="Arial"/>
          <w:sz w:val="22"/>
          <w:szCs w:val="22"/>
        </w:rPr>
        <w:t>. M</w:t>
      </w:r>
      <w:r w:rsidR="00CF12F0" w:rsidRPr="009259BB">
        <w:rPr>
          <w:rFonts w:ascii="Arial" w:hAnsi="Arial" w:cs="Arial"/>
          <w:sz w:val="22"/>
          <w:szCs w:val="22"/>
        </w:rPr>
        <w:t>ost</w:t>
      </w:r>
      <w:r w:rsidR="00C54333" w:rsidRPr="009259BB">
        <w:rPr>
          <w:rFonts w:ascii="Arial" w:hAnsi="Arial" w:cs="Arial"/>
          <w:sz w:val="22"/>
          <w:szCs w:val="22"/>
        </w:rPr>
        <w:t xml:space="preserve"> proteins were from the genus </w:t>
      </w:r>
      <w:r w:rsidR="00B17F20" w:rsidRPr="009259BB">
        <w:rPr>
          <w:rFonts w:ascii="Arial" w:hAnsi="Arial" w:cs="Arial"/>
          <w:i/>
          <w:iCs/>
          <w:sz w:val="22"/>
          <w:szCs w:val="22"/>
        </w:rPr>
        <w:t>y</w:t>
      </w:r>
      <w:r w:rsidR="00C54333" w:rsidRPr="009259BB">
        <w:rPr>
          <w:rFonts w:ascii="Arial" w:hAnsi="Arial" w:cs="Arial"/>
          <w:i/>
          <w:iCs/>
          <w:sz w:val="22"/>
          <w:szCs w:val="22"/>
        </w:rPr>
        <w:t>ersinia</w:t>
      </w:r>
      <w:r w:rsidR="00C54333" w:rsidRPr="009259BB">
        <w:rPr>
          <w:rFonts w:ascii="Arial" w:hAnsi="Arial" w:cs="Arial"/>
          <w:sz w:val="22"/>
          <w:szCs w:val="22"/>
        </w:rPr>
        <w:t xml:space="preserve"> and </w:t>
      </w:r>
      <w:r w:rsidR="00B17F20" w:rsidRPr="009259BB">
        <w:rPr>
          <w:rFonts w:ascii="Arial" w:hAnsi="Arial" w:cs="Arial"/>
          <w:i/>
          <w:iCs/>
          <w:sz w:val="22"/>
          <w:szCs w:val="22"/>
        </w:rPr>
        <w:t>s</w:t>
      </w:r>
      <w:r w:rsidR="00C54333" w:rsidRPr="009259BB">
        <w:rPr>
          <w:rFonts w:ascii="Arial" w:hAnsi="Arial" w:cs="Arial"/>
          <w:i/>
          <w:iCs/>
          <w:sz w:val="22"/>
          <w:szCs w:val="22"/>
        </w:rPr>
        <w:t>erratia</w:t>
      </w:r>
      <w:r w:rsidR="00B17F20" w:rsidRPr="009259BB">
        <w:rPr>
          <w:rFonts w:ascii="Arial" w:hAnsi="Arial" w:cs="Arial"/>
          <w:i/>
          <w:iCs/>
          <w:sz w:val="22"/>
          <w:szCs w:val="22"/>
        </w:rPr>
        <w:t>.</w:t>
      </w:r>
    </w:p>
    <w:p w14:paraId="55E3EC4D" w14:textId="77777777" w:rsidR="0030147E" w:rsidRPr="009259BB" w:rsidRDefault="0030147E" w:rsidP="009259BB">
      <w:pPr>
        <w:tabs>
          <w:tab w:val="left" w:pos="2863"/>
        </w:tabs>
        <w:spacing w:line="360" w:lineRule="auto"/>
        <w:rPr>
          <w:rFonts w:ascii="Arial" w:hAnsi="Arial" w:cs="Arial"/>
          <w:sz w:val="22"/>
          <w:szCs w:val="22"/>
        </w:rPr>
      </w:pPr>
    </w:p>
    <w:p w14:paraId="1DC4F479" w14:textId="0E5E42E9" w:rsidR="00385033" w:rsidRPr="009259BB" w:rsidRDefault="008D5982" w:rsidP="009259BB">
      <w:pPr>
        <w:tabs>
          <w:tab w:val="left" w:pos="2863"/>
        </w:tabs>
        <w:spacing w:line="360" w:lineRule="auto"/>
        <w:rPr>
          <w:rFonts w:ascii="Arial" w:hAnsi="Arial" w:cs="Arial"/>
          <w:sz w:val="22"/>
          <w:szCs w:val="22"/>
        </w:rPr>
      </w:pPr>
      <w:r w:rsidRPr="009259BB">
        <w:rPr>
          <w:rFonts w:ascii="Arial" w:hAnsi="Arial" w:cs="Arial"/>
          <w:sz w:val="22"/>
          <w:szCs w:val="22"/>
        </w:rPr>
        <w:t>While Uni</w:t>
      </w:r>
      <w:r w:rsidR="00F36247" w:rsidRPr="009259BB">
        <w:rPr>
          <w:rFonts w:ascii="Arial" w:hAnsi="Arial" w:cs="Arial"/>
          <w:sz w:val="22"/>
          <w:szCs w:val="22"/>
        </w:rPr>
        <w:t>P</w:t>
      </w:r>
      <w:r w:rsidRPr="009259BB">
        <w:rPr>
          <w:rFonts w:ascii="Arial" w:hAnsi="Arial" w:cs="Arial"/>
          <w:sz w:val="22"/>
          <w:szCs w:val="22"/>
        </w:rPr>
        <w:t xml:space="preserve">rot correlates to some of the homologues found by the BLAST database, </w:t>
      </w:r>
      <w:r w:rsidR="004E03DC" w:rsidRPr="009259BB">
        <w:rPr>
          <w:rFonts w:ascii="Arial" w:hAnsi="Arial" w:cs="Arial"/>
          <w:sz w:val="22"/>
          <w:szCs w:val="22"/>
        </w:rPr>
        <w:t xml:space="preserve">the BLAST database included many </w:t>
      </w:r>
      <w:r w:rsidR="00445117" w:rsidRPr="009259BB">
        <w:rPr>
          <w:rFonts w:ascii="Arial" w:hAnsi="Arial" w:cs="Arial"/>
          <w:sz w:val="22"/>
          <w:szCs w:val="22"/>
        </w:rPr>
        <w:t>proteins</w:t>
      </w:r>
      <w:r w:rsidR="004E03DC" w:rsidRPr="009259BB">
        <w:rPr>
          <w:rFonts w:ascii="Arial" w:hAnsi="Arial" w:cs="Arial"/>
          <w:sz w:val="22"/>
          <w:szCs w:val="22"/>
        </w:rPr>
        <w:t xml:space="preserve"> from the </w:t>
      </w:r>
      <w:r w:rsidR="00445117" w:rsidRPr="00CF2483">
        <w:rPr>
          <w:rFonts w:ascii="Arial" w:hAnsi="Arial" w:cs="Arial"/>
          <w:sz w:val="22"/>
          <w:szCs w:val="22"/>
        </w:rPr>
        <w:t>Enterobacterial</w:t>
      </w:r>
      <w:r w:rsidR="00B26E99" w:rsidRPr="00CF2483">
        <w:rPr>
          <w:rFonts w:ascii="Arial" w:hAnsi="Arial" w:cs="Arial"/>
          <w:sz w:val="22"/>
          <w:szCs w:val="22"/>
        </w:rPr>
        <w:t>e</w:t>
      </w:r>
      <w:r w:rsidR="00445117" w:rsidRPr="00CF2483">
        <w:rPr>
          <w:rFonts w:ascii="Arial" w:hAnsi="Arial" w:cs="Arial"/>
          <w:sz w:val="22"/>
          <w:szCs w:val="22"/>
        </w:rPr>
        <w:t>s</w:t>
      </w:r>
      <w:r w:rsidR="00445117" w:rsidRPr="009259BB">
        <w:rPr>
          <w:rFonts w:ascii="Arial" w:hAnsi="Arial" w:cs="Arial"/>
          <w:sz w:val="22"/>
          <w:szCs w:val="22"/>
        </w:rPr>
        <w:t xml:space="preserve"> </w:t>
      </w:r>
      <w:r w:rsidR="004E03DC" w:rsidRPr="009259BB">
        <w:rPr>
          <w:rFonts w:ascii="Arial" w:hAnsi="Arial" w:cs="Arial"/>
          <w:sz w:val="22"/>
          <w:szCs w:val="22"/>
        </w:rPr>
        <w:t>class whereas Uni</w:t>
      </w:r>
      <w:r w:rsidR="00B26E99" w:rsidRPr="009259BB">
        <w:rPr>
          <w:rFonts w:ascii="Arial" w:hAnsi="Arial" w:cs="Arial"/>
          <w:sz w:val="22"/>
          <w:szCs w:val="22"/>
        </w:rPr>
        <w:t>Pr</w:t>
      </w:r>
      <w:r w:rsidR="004E03DC" w:rsidRPr="009259BB">
        <w:rPr>
          <w:rFonts w:ascii="Arial" w:hAnsi="Arial" w:cs="Arial"/>
          <w:sz w:val="22"/>
          <w:szCs w:val="22"/>
        </w:rPr>
        <w:t>ot did</w:t>
      </w:r>
      <w:r w:rsidR="00F36247" w:rsidRPr="009259BB">
        <w:rPr>
          <w:rFonts w:ascii="Arial" w:hAnsi="Arial" w:cs="Arial"/>
          <w:sz w:val="22"/>
          <w:szCs w:val="22"/>
        </w:rPr>
        <w:t xml:space="preserve"> not. This is because</w:t>
      </w:r>
      <w:r w:rsidR="00445117" w:rsidRPr="009259BB">
        <w:rPr>
          <w:rFonts w:ascii="Arial" w:hAnsi="Arial" w:cs="Arial"/>
          <w:sz w:val="22"/>
          <w:szCs w:val="22"/>
        </w:rPr>
        <w:t xml:space="preserve"> these</w:t>
      </w:r>
      <w:r w:rsidR="00F36247" w:rsidRPr="009259BB">
        <w:rPr>
          <w:rFonts w:ascii="Arial" w:hAnsi="Arial" w:cs="Arial"/>
          <w:sz w:val="22"/>
          <w:szCs w:val="22"/>
        </w:rPr>
        <w:t xml:space="preserve"> bacterial proteins </w:t>
      </w:r>
      <w:r w:rsidR="00CF12F0" w:rsidRPr="009259BB">
        <w:rPr>
          <w:rFonts w:ascii="Arial" w:hAnsi="Arial" w:cs="Arial"/>
          <w:sz w:val="22"/>
          <w:szCs w:val="22"/>
        </w:rPr>
        <w:t xml:space="preserve">were all under 50% </w:t>
      </w:r>
      <w:r w:rsidR="00930779">
        <w:rPr>
          <w:rFonts w:ascii="Arial" w:hAnsi="Arial" w:cs="Arial"/>
          <w:sz w:val="22"/>
          <w:szCs w:val="22"/>
        </w:rPr>
        <w:t xml:space="preserve">sequence </w:t>
      </w:r>
      <w:r w:rsidR="00892C01">
        <w:rPr>
          <w:rFonts w:ascii="Arial" w:hAnsi="Arial" w:cs="Arial"/>
          <w:sz w:val="22"/>
          <w:szCs w:val="22"/>
        </w:rPr>
        <w:t>identity</w:t>
      </w:r>
      <w:r w:rsidR="00CF12F0" w:rsidRPr="009259BB">
        <w:rPr>
          <w:rFonts w:ascii="Arial" w:hAnsi="Arial" w:cs="Arial"/>
          <w:sz w:val="22"/>
          <w:szCs w:val="22"/>
        </w:rPr>
        <w:t xml:space="preserve"> with CfaS</w:t>
      </w:r>
      <w:r w:rsidR="00B17F20" w:rsidRPr="009259BB">
        <w:rPr>
          <w:rFonts w:ascii="Arial" w:hAnsi="Arial" w:cs="Arial"/>
          <w:sz w:val="22"/>
          <w:szCs w:val="22"/>
        </w:rPr>
        <w:t>.</w:t>
      </w:r>
    </w:p>
    <w:p w14:paraId="4862A934" w14:textId="47AEA4BE" w:rsidR="00B17F20" w:rsidRPr="009259BB" w:rsidRDefault="00B17F20" w:rsidP="009259BB">
      <w:pPr>
        <w:tabs>
          <w:tab w:val="left" w:pos="2863"/>
        </w:tabs>
        <w:spacing w:line="360" w:lineRule="auto"/>
        <w:rPr>
          <w:rFonts w:ascii="Arial" w:hAnsi="Arial" w:cs="Arial"/>
          <w:sz w:val="22"/>
          <w:szCs w:val="22"/>
        </w:rPr>
      </w:pPr>
    </w:p>
    <w:p w14:paraId="02542595" w14:textId="32CAF7B3" w:rsidR="0095694A" w:rsidRPr="009259BB" w:rsidRDefault="00B17F20" w:rsidP="009259BB">
      <w:pPr>
        <w:tabs>
          <w:tab w:val="left" w:pos="2863"/>
        </w:tabs>
        <w:spacing w:line="360" w:lineRule="auto"/>
        <w:rPr>
          <w:rFonts w:ascii="Arial" w:hAnsi="Arial" w:cs="Arial"/>
          <w:sz w:val="22"/>
          <w:szCs w:val="22"/>
        </w:rPr>
      </w:pPr>
      <w:r w:rsidRPr="009259BB">
        <w:rPr>
          <w:rFonts w:ascii="Arial" w:hAnsi="Arial" w:cs="Arial"/>
          <w:sz w:val="22"/>
          <w:szCs w:val="22"/>
        </w:rPr>
        <w:t>Since most CfaS homologues are from bacterial organisms, this could possibly suggest that CfaS transferred from bacteria to leishmania through horizontal gene transfe</w:t>
      </w:r>
      <w:r w:rsidR="00F8619E" w:rsidRPr="009259BB">
        <w:rPr>
          <w:rFonts w:ascii="Arial" w:hAnsi="Arial" w:cs="Arial"/>
          <w:sz w:val="22"/>
          <w:szCs w:val="22"/>
        </w:rPr>
        <w:t>r.</w:t>
      </w:r>
    </w:p>
    <w:p w14:paraId="68F343FF" w14:textId="590D9F28" w:rsidR="00F8619E" w:rsidRDefault="00F8619E" w:rsidP="009259BB">
      <w:pPr>
        <w:tabs>
          <w:tab w:val="left" w:pos="2863"/>
        </w:tabs>
        <w:spacing w:line="360" w:lineRule="auto"/>
        <w:rPr>
          <w:rFonts w:ascii="Arial" w:hAnsi="Arial" w:cs="Arial"/>
          <w:sz w:val="22"/>
          <w:szCs w:val="22"/>
        </w:rPr>
      </w:pPr>
    </w:p>
    <w:p w14:paraId="7A9FAB2D" w14:textId="77777777" w:rsidR="00385033" w:rsidRPr="009259BB" w:rsidRDefault="00385033" w:rsidP="009259BB">
      <w:pPr>
        <w:tabs>
          <w:tab w:val="left" w:pos="2863"/>
        </w:tabs>
        <w:spacing w:line="360" w:lineRule="auto"/>
        <w:rPr>
          <w:rFonts w:ascii="Arial" w:hAnsi="Arial" w:cs="Arial"/>
          <w:sz w:val="22"/>
          <w:szCs w:val="22"/>
        </w:rPr>
      </w:pPr>
    </w:p>
    <w:p w14:paraId="3BC381E9" w14:textId="77777777" w:rsidR="00F8619E" w:rsidRPr="009259BB" w:rsidRDefault="00F8619E" w:rsidP="009259BB">
      <w:pPr>
        <w:spacing w:line="360" w:lineRule="auto"/>
        <w:rPr>
          <w:rFonts w:ascii="Arial" w:hAnsi="Arial" w:cs="Arial"/>
          <w:sz w:val="22"/>
          <w:szCs w:val="22"/>
        </w:rPr>
      </w:pPr>
    </w:p>
    <w:p w14:paraId="608E1182" w14:textId="5EEBDCE2" w:rsidR="0095694A" w:rsidRPr="009259BB" w:rsidRDefault="00F8619E" w:rsidP="009259BB">
      <w:pPr>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83840" behindDoc="0" locked="0" layoutInCell="1" allowOverlap="1" wp14:anchorId="286B28CE" wp14:editId="502E3D84">
                <wp:simplePos x="0" y="0"/>
                <wp:positionH relativeFrom="column">
                  <wp:posOffset>3594735</wp:posOffset>
                </wp:positionH>
                <wp:positionV relativeFrom="paragraph">
                  <wp:posOffset>-116555</wp:posOffset>
                </wp:positionV>
                <wp:extent cx="1891665" cy="325755"/>
                <wp:effectExtent l="0" t="0" r="13335" b="17145"/>
                <wp:wrapNone/>
                <wp:docPr id="6" name="Rounded Rectangle 6"/>
                <wp:cNvGraphicFramePr/>
                <a:graphic xmlns:a="http://schemas.openxmlformats.org/drawingml/2006/main">
                  <a:graphicData uri="http://schemas.microsoft.com/office/word/2010/wordprocessingShape">
                    <wps:wsp>
                      <wps:cNvSpPr/>
                      <wps:spPr>
                        <a:xfrm>
                          <a:off x="0" y="0"/>
                          <a:ext cx="1891665" cy="325755"/>
                        </a:xfrm>
                        <a:prstGeom prst="roundRect">
                          <a:avLst/>
                        </a:prstGeom>
                        <a:solidFill>
                          <a:srgbClr val="E7DC88">
                            <a:alpha val="15047"/>
                          </a:srgbClr>
                        </a:solid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EDA29" id="Rounded Rectangle 6" o:spid="_x0000_s1026" style="position:absolute;margin-left:283.05pt;margin-top:-9.2pt;width:148.95pt;height:25.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" fillcolor="#e7dc88" strokecolor="black [3213]" strokeweight="1.25pt">
                <v:fill opacity="9766f"/>
                <v:stroke joinstyle="miter"/>
              </v:roundrect>
            </w:pict>
          </mc:Fallback>
        </mc:AlternateContent>
      </w:r>
      <w:r w:rsidRPr="009259BB">
        <w:rPr>
          <w:rFonts w:ascii="Arial" w:hAnsi="Arial" w:cs="Arial"/>
          <w:noProof/>
          <w:sz w:val="22"/>
          <w:szCs w:val="22"/>
        </w:rPr>
        <w:drawing>
          <wp:anchor distT="0" distB="0" distL="114300" distR="114300" simplePos="0" relativeHeight="251658239" behindDoc="0" locked="0" layoutInCell="1" allowOverlap="1" wp14:anchorId="1C740D59" wp14:editId="3B9530AF">
            <wp:simplePos x="0" y="0"/>
            <wp:positionH relativeFrom="column">
              <wp:posOffset>-751555</wp:posOffset>
            </wp:positionH>
            <wp:positionV relativeFrom="paragraph">
              <wp:posOffset>-294640</wp:posOffset>
            </wp:positionV>
            <wp:extent cx="7146093" cy="5070136"/>
            <wp:effectExtent l="0" t="0" r="4445" b="0"/>
            <wp:wrapNone/>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rotWithShape="1">
                    <a:blip r:embed="rId18">
                      <a:extLst>
                        <a:ext uri="{28A0092B-C50C-407E-A947-70E740481C1C}">
                          <a14:useLocalDpi xmlns:a14="http://schemas.microsoft.com/office/drawing/2010/main" val="0"/>
                        </a:ext>
                      </a:extLst>
                    </a:blip>
                    <a:srcRect l="35594" t="33849" r="10451"/>
                    <a:stretch/>
                  </pic:blipFill>
                  <pic:spPr bwMode="auto">
                    <a:xfrm>
                      <a:off x="0" y="0"/>
                      <a:ext cx="7146093" cy="5070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20A1F" w14:textId="382DCD6A" w:rsidR="00691DC7" w:rsidRPr="009259BB" w:rsidRDefault="00742E4B" w:rsidP="009259BB">
      <w:pPr>
        <w:tabs>
          <w:tab w:val="left" w:pos="2863"/>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85888" behindDoc="0" locked="0" layoutInCell="1" allowOverlap="1" wp14:anchorId="157BCF69" wp14:editId="6953B321">
                <wp:simplePos x="0" y="0"/>
                <wp:positionH relativeFrom="column">
                  <wp:posOffset>3915410</wp:posOffset>
                </wp:positionH>
                <wp:positionV relativeFrom="paragraph">
                  <wp:posOffset>12700</wp:posOffset>
                </wp:positionV>
                <wp:extent cx="1965325" cy="588010"/>
                <wp:effectExtent l="0" t="0" r="15875" b="8890"/>
                <wp:wrapNone/>
                <wp:docPr id="7" name="Rounded Rectangle 7"/>
                <wp:cNvGraphicFramePr/>
                <a:graphic xmlns:a="http://schemas.openxmlformats.org/drawingml/2006/main">
                  <a:graphicData uri="http://schemas.microsoft.com/office/word/2010/wordprocessingShape">
                    <wps:wsp>
                      <wps:cNvSpPr/>
                      <wps:spPr>
                        <a:xfrm>
                          <a:off x="0" y="0"/>
                          <a:ext cx="1965325" cy="588010"/>
                        </a:xfrm>
                        <a:prstGeom prst="roundRect">
                          <a:avLst/>
                        </a:prstGeom>
                        <a:solidFill>
                          <a:srgbClr val="B2E7C3">
                            <a:alpha val="15000"/>
                          </a:srgbClr>
                        </a:solid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ACF24" id="Rounded Rectangle 7" o:spid="_x0000_s1026" style="position:absolute;margin-left:308.3pt;margin-top:1pt;width:154.75pt;height:4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" fillcolor="#b2e7c3" strokecolor="black [3213]" strokeweight="1.25pt">
                <v:fill opacity="9766f"/>
                <v:stroke joinstyle="miter"/>
              </v:roundrect>
            </w:pict>
          </mc:Fallback>
        </mc:AlternateContent>
      </w:r>
    </w:p>
    <w:p w14:paraId="35F81BC0" w14:textId="5EA31531" w:rsidR="00691DC7" w:rsidRPr="009259BB" w:rsidRDefault="00691DC7" w:rsidP="009259BB">
      <w:pPr>
        <w:tabs>
          <w:tab w:val="left" w:pos="2863"/>
        </w:tabs>
        <w:spacing w:line="360" w:lineRule="auto"/>
        <w:rPr>
          <w:rFonts w:ascii="Arial" w:hAnsi="Arial" w:cs="Arial"/>
          <w:sz w:val="22"/>
          <w:szCs w:val="22"/>
        </w:rPr>
      </w:pPr>
    </w:p>
    <w:p w14:paraId="53B8B525" w14:textId="1985C2F7" w:rsidR="00691DC7" w:rsidRPr="009259BB" w:rsidRDefault="00742E4B" w:rsidP="009259BB">
      <w:pPr>
        <w:tabs>
          <w:tab w:val="left" w:pos="2863"/>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69856" behindDoc="0" locked="0" layoutInCell="1" allowOverlap="1" wp14:anchorId="1D4B0F90" wp14:editId="3C0C5B82">
                <wp:simplePos x="0" y="0"/>
                <wp:positionH relativeFrom="column">
                  <wp:posOffset>3934129</wp:posOffset>
                </wp:positionH>
                <wp:positionV relativeFrom="paragraph">
                  <wp:posOffset>170815</wp:posOffset>
                </wp:positionV>
                <wp:extent cx="2447925" cy="3436620"/>
                <wp:effectExtent l="0" t="0" r="15875" b="17780"/>
                <wp:wrapNone/>
                <wp:docPr id="8" name="Rounded Rectangle 8"/>
                <wp:cNvGraphicFramePr/>
                <a:graphic xmlns:a="http://schemas.openxmlformats.org/drawingml/2006/main">
                  <a:graphicData uri="http://schemas.microsoft.com/office/word/2010/wordprocessingShape">
                    <wps:wsp>
                      <wps:cNvSpPr/>
                      <wps:spPr>
                        <a:xfrm>
                          <a:off x="0" y="0"/>
                          <a:ext cx="2447925" cy="3436620"/>
                        </a:xfrm>
                        <a:prstGeom prst="roundRect">
                          <a:avLst/>
                        </a:prstGeom>
                        <a:solidFill>
                          <a:srgbClr val="DAA4E7">
                            <a:alpha val="14840"/>
                          </a:srgbClr>
                        </a:solid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05051" id="Rounded Rectangle 8" o:spid="_x0000_s1026" style="position:absolute;margin-left:309.75pt;margin-top:13.45pt;width:192.75pt;height:270.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" fillcolor="#daa4e7" strokecolor="black [3213]" strokeweight="1.25pt">
                <v:fill opacity="9766f"/>
                <v:stroke joinstyle="miter"/>
              </v:roundrect>
            </w:pict>
          </mc:Fallback>
        </mc:AlternateContent>
      </w:r>
    </w:p>
    <w:p w14:paraId="409A7084" w14:textId="49F50DD1" w:rsidR="0095694A" w:rsidRPr="009259BB" w:rsidRDefault="0095694A" w:rsidP="009259BB">
      <w:pPr>
        <w:tabs>
          <w:tab w:val="left" w:pos="2863"/>
        </w:tabs>
        <w:spacing w:line="360" w:lineRule="auto"/>
        <w:rPr>
          <w:rFonts w:ascii="Arial" w:hAnsi="Arial" w:cs="Arial"/>
          <w:sz w:val="22"/>
          <w:szCs w:val="22"/>
        </w:rPr>
      </w:pPr>
    </w:p>
    <w:p w14:paraId="753CAFB2" w14:textId="18E5DD65" w:rsidR="00894AE7" w:rsidRPr="009259BB" w:rsidRDefault="00894AE7" w:rsidP="009259BB">
      <w:pPr>
        <w:tabs>
          <w:tab w:val="left" w:pos="2863"/>
        </w:tabs>
        <w:spacing w:line="360" w:lineRule="auto"/>
        <w:rPr>
          <w:rFonts w:ascii="Arial" w:hAnsi="Arial" w:cs="Arial"/>
          <w:sz w:val="22"/>
          <w:szCs w:val="22"/>
        </w:rPr>
      </w:pPr>
    </w:p>
    <w:p w14:paraId="18C44E1D" w14:textId="07DC0D53" w:rsidR="0095694A" w:rsidRPr="009259BB" w:rsidRDefault="0095694A" w:rsidP="009259BB">
      <w:pPr>
        <w:tabs>
          <w:tab w:val="left" w:pos="2863"/>
        </w:tabs>
        <w:spacing w:line="360" w:lineRule="auto"/>
        <w:rPr>
          <w:rFonts w:ascii="Arial" w:hAnsi="Arial" w:cs="Arial"/>
          <w:sz w:val="22"/>
          <w:szCs w:val="22"/>
        </w:rPr>
      </w:pPr>
    </w:p>
    <w:p w14:paraId="0D6CB459" w14:textId="36EED78E" w:rsidR="0095694A" w:rsidRPr="009259BB" w:rsidRDefault="0095694A" w:rsidP="009259BB">
      <w:pPr>
        <w:tabs>
          <w:tab w:val="left" w:pos="2863"/>
        </w:tabs>
        <w:spacing w:line="360" w:lineRule="auto"/>
        <w:rPr>
          <w:rFonts w:ascii="Arial" w:hAnsi="Arial" w:cs="Arial"/>
          <w:sz w:val="22"/>
          <w:szCs w:val="22"/>
        </w:rPr>
      </w:pPr>
    </w:p>
    <w:p w14:paraId="66CA402A" w14:textId="3E2767B9" w:rsidR="0095694A" w:rsidRPr="009259BB" w:rsidRDefault="0095694A" w:rsidP="009259BB">
      <w:pPr>
        <w:tabs>
          <w:tab w:val="left" w:pos="2863"/>
        </w:tabs>
        <w:spacing w:line="360" w:lineRule="auto"/>
        <w:rPr>
          <w:rFonts w:ascii="Arial" w:hAnsi="Arial" w:cs="Arial"/>
          <w:sz w:val="22"/>
          <w:szCs w:val="22"/>
        </w:rPr>
      </w:pPr>
    </w:p>
    <w:p w14:paraId="11919F19" w14:textId="3DF604D4" w:rsidR="0095694A" w:rsidRPr="009259BB" w:rsidRDefault="0095694A" w:rsidP="009259BB">
      <w:pPr>
        <w:tabs>
          <w:tab w:val="left" w:pos="2863"/>
        </w:tabs>
        <w:spacing w:line="360" w:lineRule="auto"/>
        <w:rPr>
          <w:rFonts w:ascii="Arial" w:hAnsi="Arial" w:cs="Arial"/>
          <w:sz w:val="22"/>
          <w:szCs w:val="22"/>
        </w:rPr>
      </w:pPr>
    </w:p>
    <w:p w14:paraId="50EB732C" w14:textId="302274FE" w:rsidR="0095694A" w:rsidRPr="009259BB" w:rsidRDefault="0095694A" w:rsidP="009259BB">
      <w:pPr>
        <w:tabs>
          <w:tab w:val="left" w:pos="2863"/>
        </w:tabs>
        <w:spacing w:line="360" w:lineRule="auto"/>
        <w:rPr>
          <w:rFonts w:ascii="Arial" w:hAnsi="Arial" w:cs="Arial"/>
          <w:sz w:val="22"/>
          <w:szCs w:val="22"/>
        </w:rPr>
      </w:pPr>
    </w:p>
    <w:p w14:paraId="7CB8947A" w14:textId="35E2D5F6" w:rsidR="0095694A" w:rsidRPr="009259BB" w:rsidRDefault="0095694A" w:rsidP="009259BB">
      <w:pPr>
        <w:tabs>
          <w:tab w:val="left" w:pos="2863"/>
        </w:tabs>
        <w:spacing w:line="360" w:lineRule="auto"/>
        <w:rPr>
          <w:rFonts w:ascii="Arial" w:hAnsi="Arial" w:cs="Arial"/>
          <w:sz w:val="22"/>
          <w:szCs w:val="22"/>
        </w:rPr>
      </w:pPr>
    </w:p>
    <w:p w14:paraId="38DCBCBD" w14:textId="12A4ED8A" w:rsidR="0095694A" w:rsidRPr="009259BB" w:rsidRDefault="0095694A" w:rsidP="009259BB">
      <w:pPr>
        <w:tabs>
          <w:tab w:val="left" w:pos="2863"/>
        </w:tabs>
        <w:spacing w:line="360" w:lineRule="auto"/>
        <w:rPr>
          <w:rFonts w:ascii="Arial" w:hAnsi="Arial" w:cs="Arial"/>
          <w:sz w:val="22"/>
          <w:szCs w:val="22"/>
        </w:rPr>
      </w:pPr>
    </w:p>
    <w:p w14:paraId="72855D07" w14:textId="55A36FFD" w:rsidR="0095694A" w:rsidRPr="009259BB" w:rsidRDefault="0095694A" w:rsidP="009259BB">
      <w:pPr>
        <w:tabs>
          <w:tab w:val="left" w:pos="2863"/>
        </w:tabs>
        <w:spacing w:line="360" w:lineRule="auto"/>
        <w:rPr>
          <w:rFonts w:ascii="Arial" w:hAnsi="Arial" w:cs="Arial"/>
          <w:sz w:val="22"/>
          <w:szCs w:val="22"/>
        </w:rPr>
      </w:pPr>
    </w:p>
    <w:p w14:paraId="46234C50" w14:textId="241581D5" w:rsidR="0095694A" w:rsidRPr="009259BB" w:rsidRDefault="0095694A" w:rsidP="009259BB">
      <w:pPr>
        <w:tabs>
          <w:tab w:val="left" w:pos="2863"/>
        </w:tabs>
        <w:spacing w:line="360" w:lineRule="auto"/>
        <w:rPr>
          <w:rFonts w:ascii="Arial" w:hAnsi="Arial" w:cs="Arial"/>
          <w:sz w:val="22"/>
          <w:szCs w:val="22"/>
        </w:rPr>
      </w:pPr>
    </w:p>
    <w:p w14:paraId="769E12A1" w14:textId="6F2709D2" w:rsidR="0095694A" w:rsidRPr="009259BB" w:rsidRDefault="0095694A" w:rsidP="009259BB">
      <w:pPr>
        <w:tabs>
          <w:tab w:val="left" w:pos="2863"/>
        </w:tabs>
        <w:spacing w:line="360" w:lineRule="auto"/>
        <w:rPr>
          <w:rFonts w:ascii="Arial" w:hAnsi="Arial" w:cs="Arial"/>
          <w:sz w:val="22"/>
          <w:szCs w:val="22"/>
        </w:rPr>
      </w:pPr>
    </w:p>
    <w:p w14:paraId="3E20562B" w14:textId="34FBFD84" w:rsidR="0095694A" w:rsidRPr="009259BB" w:rsidRDefault="0095694A" w:rsidP="009259BB">
      <w:pPr>
        <w:tabs>
          <w:tab w:val="left" w:pos="2863"/>
        </w:tabs>
        <w:spacing w:line="360" w:lineRule="auto"/>
        <w:rPr>
          <w:rFonts w:ascii="Arial" w:hAnsi="Arial" w:cs="Arial"/>
          <w:sz w:val="22"/>
          <w:szCs w:val="22"/>
        </w:rPr>
      </w:pPr>
    </w:p>
    <w:p w14:paraId="1ED6A908" w14:textId="506F6358" w:rsidR="0095694A" w:rsidRPr="009259BB" w:rsidRDefault="0095694A" w:rsidP="009259BB">
      <w:pPr>
        <w:tabs>
          <w:tab w:val="left" w:pos="2863"/>
        </w:tabs>
        <w:spacing w:line="360" w:lineRule="auto"/>
        <w:rPr>
          <w:rFonts w:ascii="Arial" w:hAnsi="Arial" w:cs="Arial"/>
          <w:sz w:val="22"/>
          <w:szCs w:val="22"/>
        </w:rPr>
      </w:pPr>
    </w:p>
    <w:p w14:paraId="4CBA854D" w14:textId="769AC6FB" w:rsidR="0095694A" w:rsidRPr="009259BB" w:rsidRDefault="0095694A" w:rsidP="009259BB">
      <w:pPr>
        <w:tabs>
          <w:tab w:val="left" w:pos="2863"/>
        </w:tabs>
        <w:spacing w:line="360" w:lineRule="auto"/>
        <w:rPr>
          <w:rFonts w:ascii="Arial" w:hAnsi="Arial" w:cs="Arial"/>
          <w:sz w:val="22"/>
          <w:szCs w:val="22"/>
        </w:rPr>
      </w:pPr>
    </w:p>
    <w:p w14:paraId="0260056B" w14:textId="77777777" w:rsidR="00385033" w:rsidRPr="009259BB" w:rsidRDefault="00385033" w:rsidP="009259BB">
      <w:pPr>
        <w:tabs>
          <w:tab w:val="left" w:pos="2863"/>
        </w:tabs>
        <w:spacing w:line="360" w:lineRule="auto"/>
        <w:rPr>
          <w:rFonts w:ascii="Arial" w:hAnsi="Arial" w:cs="Arial"/>
          <w:sz w:val="22"/>
          <w:szCs w:val="22"/>
        </w:rPr>
      </w:pPr>
    </w:p>
    <w:p w14:paraId="36CC06E2" w14:textId="77777777" w:rsidR="00385033" w:rsidRDefault="00385033" w:rsidP="00385033">
      <w:pPr>
        <w:pStyle w:val="NormalWeb"/>
        <w:spacing w:before="166" w:beforeAutospacing="0" w:after="166" w:afterAutospacing="0"/>
        <w:jc w:val="center"/>
        <w:rPr>
          <w:rFonts w:ascii="Arial" w:hAnsi="Arial" w:cs="Arial"/>
          <w:color w:val="000000"/>
          <w:sz w:val="22"/>
          <w:szCs w:val="22"/>
        </w:rPr>
      </w:pPr>
    </w:p>
    <w:p w14:paraId="41DFDD92" w14:textId="536BA1C9" w:rsidR="0095694A" w:rsidRPr="009259BB" w:rsidRDefault="0095694A" w:rsidP="00385033">
      <w:pPr>
        <w:pStyle w:val="NormalWeb"/>
        <w:spacing w:before="166" w:beforeAutospacing="0" w:after="166" w:afterAutospacing="0"/>
        <w:jc w:val="center"/>
        <w:rPr>
          <w:rFonts w:ascii="Arial" w:hAnsi="Arial" w:cs="Arial"/>
          <w:color w:val="000000"/>
          <w:sz w:val="22"/>
          <w:szCs w:val="22"/>
        </w:rPr>
      </w:pPr>
      <w:r w:rsidRPr="009259BB">
        <w:rPr>
          <w:rFonts w:ascii="Arial" w:hAnsi="Arial" w:cs="Arial"/>
          <w:color w:val="000000"/>
          <w:sz w:val="22"/>
          <w:szCs w:val="22"/>
        </w:rPr>
        <w:t xml:space="preserve">Figure </w:t>
      </w:r>
      <w:r w:rsidR="00C42DD8">
        <w:rPr>
          <w:rFonts w:ascii="Arial" w:hAnsi="Arial" w:cs="Arial"/>
          <w:color w:val="000000"/>
          <w:sz w:val="22"/>
          <w:szCs w:val="22"/>
        </w:rPr>
        <w:t>7</w:t>
      </w:r>
      <w:r w:rsidRPr="009259BB">
        <w:rPr>
          <w:rFonts w:ascii="Arial" w:hAnsi="Arial" w:cs="Arial"/>
          <w:color w:val="000000"/>
          <w:sz w:val="22"/>
          <w:szCs w:val="22"/>
        </w:rPr>
        <w:t>: Phylogenetic tree of CfaS and its 50% similar proteins calculated using maximum likelihood</w:t>
      </w:r>
      <w:r w:rsidR="00752995" w:rsidRPr="009259BB">
        <w:rPr>
          <w:rFonts w:ascii="Arial" w:hAnsi="Arial" w:cs="Arial"/>
          <w:color w:val="000000"/>
          <w:sz w:val="22"/>
          <w:szCs w:val="22"/>
        </w:rPr>
        <w:t xml:space="preserve"> on RaxM</w:t>
      </w:r>
      <w:r w:rsidR="004B3094" w:rsidRPr="009259BB">
        <w:rPr>
          <w:rFonts w:ascii="Arial" w:hAnsi="Arial" w:cs="Arial"/>
          <w:color w:val="000000"/>
          <w:sz w:val="22"/>
          <w:szCs w:val="22"/>
        </w:rPr>
        <w:t>L</w:t>
      </w:r>
      <w:r w:rsidR="00752995" w:rsidRPr="009259BB">
        <w:rPr>
          <w:rFonts w:ascii="Arial" w:hAnsi="Arial" w:cs="Arial"/>
          <w:color w:val="000000"/>
          <w:sz w:val="22"/>
          <w:szCs w:val="22"/>
        </w:rPr>
        <w:t xml:space="preserve"> with 150 bootstrap runs</w:t>
      </w:r>
      <w:r w:rsidR="00F6727F" w:rsidRPr="009259BB">
        <w:rPr>
          <w:rFonts w:ascii="Arial" w:hAnsi="Arial" w:cs="Arial"/>
          <w:color w:val="000000"/>
          <w:sz w:val="22"/>
          <w:szCs w:val="22"/>
        </w:rPr>
        <w:t>. Colours indicating 3 different sister clades.</w:t>
      </w:r>
    </w:p>
    <w:p w14:paraId="3565714B" w14:textId="70228604" w:rsidR="005B1E6C" w:rsidRPr="009259BB" w:rsidRDefault="005B1E6C" w:rsidP="009259BB">
      <w:pPr>
        <w:pStyle w:val="NormalWeb"/>
        <w:spacing w:before="166" w:beforeAutospacing="0" w:after="166" w:afterAutospacing="0" w:line="360" w:lineRule="auto"/>
        <w:jc w:val="center"/>
        <w:rPr>
          <w:rFonts w:ascii="Arial" w:hAnsi="Arial" w:cs="Arial"/>
          <w:color w:val="000000"/>
          <w:sz w:val="22"/>
          <w:szCs w:val="22"/>
        </w:rPr>
      </w:pPr>
    </w:p>
    <w:p w14:paraId="6399A6DC" w14:textId="3C308A89" w:rsidR="00EB4AFD" w:rsidRPr="009259BB" w:rsidRDefault="005B1E6C" w:rsidP="009259BB">
      <w:pPr>
        <w:pStyle w:val="NormalWeb"/>
        <w:spacing w:before="166" w:beforeAutospacing="0" w:after="166" w:afterAutospacing="0" w:line="360" w:lineRule="auto"/>
        <w:rPr>
          <w:rFonts w:ascii="Arial" w:hAnsi="Arial" w:cs="Arial"/>
          <w:color w:val="000000"/>
          <w:sz w:val="22"/>
          <w:szCs w:val="22"/>
        </w:rPr>
      </w:pPr>
      <w:r w:rsidRPr="009259BB">
        <w:rPr>
          <w:rFonts w:ascii="Arial" w:hAnsi="Arial" w:cs="Arial"/>
          <w:color w:val="000000"/>
          <w:sz w:val="22"/>
          <w:szCs w:val="22"/>
        </w:rPr>
        <w:t>As described in methods, Cfa</w:t>
      </w:r>
      <w:r w:rsidR="009C2B61" w:rsidRPr="009259BB">
        <w:rPr>
          <w:rFonts w:ascii="Arial" w:hAnsi="Arial" w:cs="Arial"/>
          <w:color w:val="000000"/>
          <w:sz w:val="22"/>
          <w:szCs w:val="22"/>
        </w:rPr>
        <w:t>S</w:t>
      </w:r>
      <w:r w:rsidRPr="009259BB">
        <w:rPr>
          <w:rFonts w:ascii="Arial" w:hAnsi="Arial" w:cs="Arial"/>
          <w:color w:val="000000"/>
          <w:sz w:val="22"/>
          <w:szCs w:val="22"/>
        </w:rPr>
        <w:t xml:space="preserve"> and its 14 </w:t>
      </w:r>
      <w:r w:rsidR="00817BF8" w:rsidRPr="009259BB">
        <w:rPr>
          <w:rFonts w:ascii="Arial" w:hAnsi="Arial" w:cs="Arial"/>
          <w:color w:val="000000"/>
          <w:sz w:val="22"/>
          <w:szCs w:val="22"/>
        </w:rPr>
        <w:t>homologues</w:t>
      </w:r>
      <w:r w:rsidRPr="009259BB">
        <w:rPr>
          <w:rFonts w:ascii="Arial" w:hAnsi="Arial" w:cs="Arial"/>
          <w:color w:val="000000"/>
          <w:sz w:val="22"/>
          <w:szCs w:val="22"/>
        </w:rPr>
        <w:t xml:space="preserve"> (</w:t>
      </w:r>
      <w:r w:rsidR="009C2B61" w:rsidRPr="009259BB">
        <w:rPr>
          <w:rFonts w:ascii="Arial" w:hAnsi="Arial" w:cs="Arial"/>
          <w:color w:val="000000"/>
          <w:sz w:val="22"/>
          <w:szCs w:val="22"/>
        </w:rPr>
        <w:t>T</w:t>
      </w:r>
      <w:r w:rsidRPr="009259BB">
        <w:rPr>
          <w:rFonts w:ascii="Arial" w:hAnsi="Arial" w:cs="Arial"/>
          <w:color w:val="000000"/>
          <w:sz w:val="22"/>
          <w:szCs w:val="22"/>
        </w:rPr>
        <w:t xml:space="preserve">able </w:t>
      </w:r>
      <w:r w:rsidR="00C42DD8">
        <w:rPr>
          <w:rFonts w:ascii="Arial" w:hAnsi="Arial" w:cs="Arial"/>
          <w:color w:val="000000"/>
          <w:sz w:val="22"/>
          <w:szCs w:val="22"/>
        </w:rPr>
        <w:t>4</w:t>
      </w:r>
      <w:r w:rsidRPr="009259BB">
        <w:rPr>
          <w:rFonts w:ascii="Arial" w:hAnsi="Arial" w:cs="Arial"/>
          <w:color w:val="000000"/>
          <w:sz w:val="22"/>
          <w:szCs w:val="22"/>
        </w:rPr>
        <w:t xml:space="preserve">) along with their corresponding nucleotide sequences were back translated through </w:t>
      </w:r>
      <w:r w:rsidR="009C2B61" w:rsidRPr="009259BB">
        <w:rPr>
          <w:rFonts w:ascii="Arial" w:hAnsi="Arial" w:cs="Arial"/>
          <w:color w:val="000000"/>
          <w:sz w:val="22"/>
          <w:szCs w:val="22"/>
        </w:rPr>
        <w:t>G</w:t>
      </w:r>
      <w:r w:rsidRPr="009259BB">
        <w:rPr>
          <w:rFonts w:ascii="Arial" w:hAnsi="Arial" w:cs="Arial"/>
          <w:color w:val="000000"/>
          <w:sz w:val="22"/>
          <w:szCs w:val="22"/>
        </w:rPr>
        <w:t xml:space="preserve">alaxy to </w:t>
      </w:r>
      <w:r w:rsidR="00415AC4" w:rsidRPr="009259BB">
        <w:rPr>
          <w:rFonts w:ascii="Arial" w:hAnsi="Arial" w:cs="Arial"/>
          <w:color w:val="000000"/>
          <w:sz w:val="22"/>
          <w:szCs w:val="22"/>
        </w:rPr>
        <w:t>produce</w:t>
      </w:r>
      <w:r w:rsidRPr="009259BB">
        <w:rPr>
          <w:rFonts w:ascii="Arial" w:hAnsi="Arial" w:cs="Arial"/>
          <w:color w:val="000000"/>
          <w:sz w:val="22"/>
          <w:szCs w:val="22"/>
        </w:rPr>
        <w:t xml:space="preserve"> a phylogenetic tree</w:t>
      </w:r>
      <w:r w:rsidR="00C5761F" w:rsidRPr="009259BB">
        <w:rPr>
          <w:rFonts w:ascii="Arial" w:hAnsi="Arial" w:cs="Arial"/>
          <w:color w:val="000000"/>
          <w:sz w:val="22"/>
          <w:szCs w:val="22"/>
        </w:rPr>
        <w:t xml:space="preserve"> (</w:t>
      </w:r>
      <w:r w:rsidR="009C2B61" w:rsidRPr="009259BB">
        <w:rPr>
          <w:rFonts w:ascii="Arial" w:hAnsi="Arial" w:cs="Arial"/>
          <w:color w:val="000000"/>
          <w:sz w:val="22"/>
          <w:szCs w:val="22"/>
        </w:rPr>
        <w:t>F</w:t>
      </w:r>
      <w:r w:rsidR="00C5761F" w:rsidRPr="009259BB">
        <w:rPr>
          <w:rFonts w:ascii="Arial" w:hAnsi="Arial" w:cs="Arial"/>
          <w:color w:val="000000"/>
          <w:sz w:val="22"/>
          <w:szCs w:val="22"/>
        </w:rPr>
        <w:t xml:space="preserve">igure </w:t>
      </w:r>
      <w:r w:rsidR="00C42DD8">
        <w:rPr>
          <w:rFonts w:ascii="Arial" w:hAnsi="Arial" w:cs="Arial"/>
          <w:color w:val="000000"/>
          <w:sz w:val="22"/>
          <w:szCs w:val="22"/>
        </w:rPr>
        <w:t>7</w:t>
      </w:r>
      <w:r w:rsidR="00C5761F" w:rsidRPr="009259BB">
        <w:rPr>
          <w:rFonts w:ascii="Arial" w:hAnsi="Arial" w:cs="Arial"/>
          <w:color w:val="000000"/>
          <w:sz w:val="22"/>
          <w:szCs w:val="22"/>
        </w:rPr>
        <w:t>)</w:t>
      </w:r>
      <w:r w:rsidRPr="009259BB">
        <w:rPr>
          <w:rFonts w:ascii="Arial" w:hAnsi="Arial" w:cs="Arial"/>
          <w:color w:val="000000"/>
          <w:sz w:val="22"/>
          <w:szCs w:val="22"/>
        </w:rPr>
        <w:t>. Only 1</w:t>
      </w:r>
      <w:r w:rsidR="009605AD" w:rsidRPr="009259BB">
        <w:rPr>
          <w:rFonts w:ascii="Arial" w:hAnsi="Arial" w:cs="Arial"/>
          <w:color w:val="000000"/>
          <w:sz w:val="22"/>
          <w:szCs w:val="22"/>
        </w:rPr>
        <w:t>1</w:t>
      </w:r>
      <w:r w:rsidRPr="009259BB">
        <w:rPr>
          <w:rFonts w:ascii="Arial" w:hAnsi="Arial" w:cs="Arial"/>
          <w:color w:val="000000"/>
          <w:sz w:val="22"/>
          <w:szCs w:val="22"/>
        </w:rPr>
        <w:t xml:space="preserve"> out of the 14 homologues were successful at converting to nucleotides</w:t>
      </w:r>
      <w:r w:rsidR="00415AC4" w:rsidRPr="009259BB">
        <w:rPr>
          <w:rFonts w:ascii="Arial" w:hAnsi="Arial" w:cs="Arial"/>
          <w:color w:val="000000"/>
          <w:sz w:val="22"/>
          <w:szCs w:val="22"/>
        </w:rPr>
        <w:t xml:space="preserve"> and these along with CfaS made up the phylogenetic tree</w:t>
      </w:r>
      <w:r w:rsidR="000677C6" w:rsidRPr="009259BB">
        <w:rPr>
          <w:rFonts w:ascii="Arial" w:hAnsi="Arial" w:cs="Arial"/>
          <w:color w:val="000000"/>
          <w:sz w:val="22"/>
          <w:szCs w:val="22"/>
        </w:rPr>
        <w:t>.</w:t>
      </w:r>
      <w:r w:rsidRPr="009259BB">
        <w:rPr>
          <w:rFonts w:ascii="Arial" w:hAnsi="Arial" w:cs="Arial"/>
          <w:color w:val="000000"/>
          <w:sz w:val="22"/>
          <w:szCs w:val="22"/>
        </w:rPr>
        <w:t xml:space="preserve"> </w:t>
      </w:r>
      <w:r w:rsidR="00D73352" w:rsidRPr="009259BB">
        <w:rPr>
          <w:rFonts w:ascii="Arial" w:hAnsi="Arial" w:cs="Arial"/>
          <w:color w:val="000000"/>
          <w:sz w:val="22"/>
          <w:szCs w:val="22"/>
        </w:rPr>
        <w:t>Using FigTree, the</w:t>
      </w:r>
      <w:r w:rsidR="00415AC4" w:rsidRPr="009259BB">
        <w:rPr>
          <w:rFonts w:ascii="Arial" w:hAnsi="Arial" w:cs="Arial"/>
          <w:color w:val="000000"/>
          <w:sz w:val="22"/>
          <w:szCs w:val="22"/>
        </w:rPr>
        <w:t xml:space="preserve"> </w:t>
      </w:r>
      <w:r w:rsidR="00817BF8" w:rsidRPr="009259BB">
        <w:rPr>
          <w:rFonts w:ascii="Arial" w:hAnsi="Arial" w:cs="Arial"/>
          <w:color w:val="000000"/>
          <w:sz w:val="22"/>
          <w:szCs w:val="22"/>
        </w:rPr>
        <w:t>phylogenetic tree</w:t>
      </w:r>
      <w:r w:rsidR="00D73352" w:rsidRPr="009259BB">
        <w:rPr>
          <w:rFonts w:ascii="Arial" w:hAnsi="Arial" w:cs="Arial"/>
          <w:color w:val="000000"/>
          <w:sz w:val="22"/>
          <w:szCs w:val="22"/>
        </w:rPr>
        <w:t xml:space="preserve"> was midpoint rooted and one main clade was </w:t>
      </w:r>
      <w:r w:rsidR="0095694A" w:rsidRPr="009259BB">
        <w:rPr>
          <w:rFonts w:ascii="Arial" w:hAnsi="Arial" w:cs="Arial"/>
          <w:color w:val="000000"/>
          <w:sz w:val="22"/>
          <w:szCs w:val="22"/>
        </w:rPr>
        <w:t>determined from the tree,</w:t>
      </w:r>
      <w:r w:rsidR="0029090C" w:rsidRPr="009259BB">
        <w:rPr>
          <w:rFonts w:ascii="Arial" w:hAnsi="Arial" w:cs="Arial"/>
          <w:color w:val="000000"/>
          <w:sz w:val="22"/>
          <w:szCs w:val="22"/>
        </w:rPr>
        <w:t xml:space="preserve"> containing three </w:t>
      </w:r>
      <w:r w:rsidR="00A00648" w:rsidRPr="009259BB">
        <w:rPr>
          <w:rFonts w:ascii="Arial" w:hAnsi="Arial" w:cs="Arial"/>
          <w:color w:val="000000"/>
          <w:sz w:val="22"/>
          <w:szCs w:val="22"/>
        </w:rPr>
        <w:t xml:space="preserve">sister clades </w:t>
      </w:r>
      <w:r w:rsidR="00CE235E" w:rsidRPr="009259BB">
        <w:rPr>
          <w:rFonts w:ascii="Arial" w:hAnsi="Arial" w:cs="Arial"/>
          <w:color w:val="000000"/>
          <w:sz w:val="22"/>
          <w:szCs w:val="22"/>
        </w:rPr>
        <w:t>split in</w:t>
      </w:r>
      <w:r w:rsidR="009C2B61" w:rsidRPr="009259BB">
        <w:rPr>
          <w:rFonts w:ascii="Arial" w:hAnsi="Arial" w:cs="Arial"/>
          <w:color w:val="000000"/>
          <w:sz w:val="22"/>
          <w:szCs w:val="22"/>
        </w:rPr>
        <w:t>to the</w:t>
      </w:r>
      <w:r w:rsidR="00CE235E" w:rsidRPr="009259BB">
        <w:rPr>
          <w:rFonts w:ascii="Arial" w:hAnsi="Arial" w:cs="Arial"/>
          <w:color w:val="000000"/>
          <w:sz w:val="22"/>
          <w:szCs w:val="22"/>
        </w:rPr>
        <w:t xml:space="preserve"> </w:t>
      </w:r>
      <w:r w:rsidR="0029090C" w:rsidRPr="009259BB">
        <w:rPr>
          <w:rFonts w:ascii="Arial" w:hAnsi="Arial" w:cs="Arial"/>
          <w:color w:val="000000"/>
          <w:sz w:val="22"/>
          <w:szCs w:val="22"/>
        </w:rPr>
        <w:t xml:space="preserve">different </w:t>
      </w:r>
      <w:r w:rsidR="005940B9" w:rsidRPr="009259BB">
        <w:rPr>
          <w:rFonts w:ascii="Arial" w:hAnsi="Arial" w:cs="Arial"/>
          <w:color w:val="000000"/>
          <w:sz w:val="22"/>
          <w:szCs w:val="22"/>
        </w:rPr>
        <w:t>genus:</w:t>
      </w:r>
      <w:r w:rsidR="0029090C" w:rsidRPr="009259BB">
        <w:rPr>
          <w:rFonts w:ascii="Arial" w:hAnsi="Arial" w:cs="Arial"/>
          <w:color w:val="000000"/>
          <w:sz w:val="22"/>
          <w:szCs w:val="22"/>
        </w:rPr>
        <w:t xml:space="preserve"> </w:t>
      </w:r>
      <w:r w:rsidR="0029090C" w:rsidRPr="009259BB">
        <w:rPr>
          <w:rFonts w:ascii="Arial" w:hAnsi="Arial" w:cs="Arial"/>
          <w:i/>
          <w:iCs/>
          <w:color w:val="000000"/>
          <w:sz w:val="22"/>
          <w:szCs w:val="22"/>
        </w:rPr>
        <w:t>Leishmania</w:t>
      </w:r>
      <w:r w:rsidR="0029090C" w:rsidRPr="009259BB">
        <w:rPr>
          <w:rFonts w:ascii="Arial" w:hAnsi="Arial" w:cs="Arial"/>
          <w:color w:val="000000"/>
          <w:sz w:val="22"/>
          <w:szCs w:val="22"/>
        </w:rPr>
        <w:t xml:space="preserve">, </w:t>
      </w:r>
      <w:r w:rsidR="0029090C" w:rsidRPr="009259BB">
        <w:rPr>
          <w:rFonts w:ascii="Arial" w:hAnsi="Arial" w:cs="Arial"/>
          <w:i/>
          <w:iCs/>
          <w:color w:val="000000"/>
          <w:sz w:val="22"/>
          <w:szCs w:val="22"/>
        </w:rPr>
        <w:t>Leptomonas</w:t>
      </w:r>
      <w:r w:rsidR="0029090C" w:rsidRPr="009259BB">
        <w:rPr>
          <w:rFonts w:ascii="Arial" w:hAnsi="Arial" w:cs="Arial"/>
          <w:color w:val="000000"/>
          <w:sz w:val="22"/>
          <w:szCs w:val="22"/>
        </w:rPr>
        <w:t xml:space="preserve"> and </w:t>
      </w:r>
      <w:r w:rsidR="0029090C" w:rsidRPr="009259BB">
        <w:rPr>
          <w:rFonts w:ascii="Arial" w:hAnsi="Arial" w:cs="Arial"/>
          <w:i/>
          <w:iCs/>
          <w:color w:val="000000"/>
          <w:sz w:val="22"/>
          <w:szCs w:val="22"/>
        </w:rPr>
        <w:t>Angomonas</w:t>
      </w:r>
      <w:r w:rsidR="0029090C" w:rsidRPr="009259BB">
        <w:rPr>
          <w:rFonts w:ascii="Arial" w:hAnsi="Arial" w:cs="Arial"/>
          <w:color w:val="000000"/>
          <w:sz w:val="22"/>
          <w:szCs w:val="22"/>
        </w:rPr>
        <w:t xml:space="preserve">. </w:t>
      </w:r>
    </w:p>
    <w:p w14:paraId="1D209F35" w14:textId="77777777" w:rsidR="009C2B61" w:rsidRPr="009259BB" w:rsidRDefault="00FD15E8" w:rsidP="009259BB">
      <w:pPr>
        <w:pStyle w:val="NormalWeb"/>
        <w:spacing w:before="166" w:beforeAutospacing="0" w:after="166" w:afterAutospacing="0" w:line="360" w:lineRule="auto"/>
        <w:rPr>
          <w:rFonts w:ascii="Arial" w:hAnsi="Arial" w:cs="Arial"/>
          <w:color w:val="000000"/>
          <w:sz w:val="22"/>
          <w:szCs w:val="22"/>
        </w:rPr>
      </w:pPr>
      <w:r w:rsidRPr="009259BB">
        <w:rPr>
          <w:rFonts w:ascii="Arial" w:hAnsi="Arial" w:cs="Arial"/>
          <w:color w:val="000000"/>
          <w:sz w:val="22"/>
          <w:szCs w:val="22"/>
        </w:rPr>
        <w:lastRenderedPageBreak/>
        <w:t xml:space="preserve">The largest sister clade with </w:t>
      </w:r>
      <w:r w:rsidR="009C2B61" w:rsidRPr="009259BB">
        <w:rPr>
          <w:rFonts w:ascii="Arial" w:hAnsi="Arial" w:cs="Arial"/>
          <w:color w:val="000000"/>
          <w:sz w:val="22"/>
          <w:szCs w:val="22"/>
        </w:rPr>
        <w:t>8</w:t>
      </w:r>
      <w:r w:rsidR="0095694A" w:rsidRPr="009259BB">
        <w:rPr>
          <w:rFonts w:ascii="Arial" w:hAnsi="Arial" w:cs="Arial"/>
          <w:color w:val="000000"/>
          <w:sz w:val="22"/>
          <w:szCs w:val="22"/>
        </w:rPr>
        <w:t xml:space="preserve"> of the </w:t>
      </w:r>
      <w:r w:rsidR="009C2B61" w:rsidRPr="009259BB">
        <w:rPr>
          <w:rFonts w:ascii="Arial" w:hAnsi="Arial" w:cs="Arial"/>
          <w:color w:val="000000"/>
          <w:sz w:val="22"/>
          <w:szCs w:val="22"/>
        </w:rPr>
        <w:t>12</w:t>
      </w:r>
      <w:r w:rsidR="0095694A" w:rsidRPr="009259BB">
        <w:rPr>
          <w:rFonts w:ascii="Arial" w:hAnsi="Arial" w:cs="Arial"/>
          <w:color w:val="000000"/>
          <w:sz w:val="22"/>
          <w:szCs w:val="22"/>
        </w:rPr>
        <w:t xml:space="preserve"> protein</w:t>
      </w:r>
      <w:r w:rsidR="00A00648" w:rsidRPr="009259BB">
        <w:rPr>
          <w:rFonts w:ascii="Arial" w:hAnsi="Arial" w:cs="Arial"/>
          <w:color w:val="000000"/>
          <w:sz w:val="22"/>
          <w:szCs w:val="22"/>
        </w:rPr>
        <w:t>s</w:t>
      </w:r>
      <w:r w:rsidR="0095694A" w:rsidRPr="009259BB">
        <w:rPr>
          <w:rFonts w:ascii="Arial" w:hAnsi="Arial" w:cs="Arial"/>
          <w:color w:val="000000"/>
          <w:sz w:val="22"/>
          <w:szCs w:val="22"/>
        </w:rPr>
        <w:t xml:space="preserve"> belong</w:t>
      </w:r>
      <w:r w:rsidRPr="009259BB">
        <w:rPr>
          <w:rFonts w:ascii="Arial" w:hAnsi="Arial" w:cs="Arial"/>
          <w:color w:val="000000"/>
          <w:sz w:val="22"/>
          <w:szCs w:val="22"/>
        </w:rPr>
        <w:t>ed</w:t>
      </w:r>
      <w:r w:rsidR="0095694A" w:rsidRPr="009259BB">
        <w:rPr>
          <w:rFonts w:ascii="Arial" w:hAnsi="Arial" w:cs="Arial"/>
          <w:color w:val="000000"/>
          <w:sz w:val="22"/>
          <w:szCs w:val="22"/>
        </w:rPr>
        <w:t xml:space="preserve"> to Leishmania, this </w:t>
      </w:r>
      <w:r w:rsidR="00CE235E" w:rsidRPr="009259BB">
        <w:rPr>
          <w:rFonts w:ascii="Arial" w:hAnsi="Arial" w:cs="Arial"/>
          <w:color w:val="000000"/>
          <w:sz w:val="22"/>
          <w:szCs w:val="22"/>
        </w:rPr>
        <w:t xml:space="preserve">sister </w:t>
      </w:r>
      <w:r w:rsidR="0095694A" w:rsidRPr="009259BB">
        <w:rPr>
          <w:rFonts w:ascii="Arial" w:hAnsi="Arial" w:cs="Arial"/>
          <w:color w:val="000000"/>
          <w:sz w:val="22"/>
          <w:szCs w:val="22"/>
        </w:rPr>
        <w:t xml:space="preserve">clade </w:t>
      </w:r>
      <w:r w:rsidR="00CE235E" w:rsidRPr="009259BB">
        <w:rPr>
          <w:rFonts w:ascii="Arial" w:hAnsi="Arial" w:cs="Arial"/>
          <w:color w:val="000000"/>
          <w:sz w:val="22"/>
          <w:szCs w:val="22"/>
        </w:rPr>
        <w:t>contained</w:t>
      </w:r>
      <w:r w:rsidR="00EB4AFD" w:rsidRPr="009259BB">
        <w:rPr>
          <w:rFonts w:ascii="Arial" w:hAnsi="Arial" w:cs="Arial"/>
          <w:color w:val="000000"/>
          <w:sz w:val="22"/>
          <w:szCs w:val="22"/>
        </w:rPr>
        <w:t xml:space="preserve"> </w:t>
      </w:r>
      <w:r w:rsidR="0095694A" w:rsidRPr="009259BB">
        <w:rPr>
          <w:rFonts w:ascii="Arial" w:hAnsi="Arial" w:cs="Arial"/>
          <w:color w:val="000000"/>
          <w:sz w:val="22"/>
          <w:szCs w:val="22"/>
        </w:rPr>
        <w:t xml:space="preserve">CfaS in </w:t>
      </w:r>
      <w:r w:rsidR="0095694A" w:rsidRPr="009259BB">
        <w:rPr>
          <w:rFonts w:ascii="Arial" w:hAnsi="Arial" w:cs="Arial"/>
          <w:i/>
          <w:iCs/>
          <w:color w:val="000000"/>
          <w:sz w:val="22"/>
          <w:szCs w:val="22"/>
        </w:rPr>
        <w:t xml:space="preserve">Leishmania </w:t>
      </w:r>
      <w:r w:rsidR="00CE235E" w:rsidRPr="009259BB">
        <w:rPr>
          <w:rFonts w:ascii="Arial" w:hAnsi="Arial" w:cs="Arial"/>
          <w:i/>
          <w:iCs/>
          <w:color w:val="000000"/>
          <w:sz w:val="22"/>
          <w:szCs w:val="22"/>
        </w:rPr>
        <w:t>panamensis,</w:t>
      </w:r>
      <w:r w:rsidR="0095694A" w:rsidRPr="009259BB">
        <w:rPr>
          <w:rFonts w:ascii="Arial" w:hAnsi="Arial" w:cs="Arial"/>
          <w:color w:val="000000"/>
          <w:sz w:val="22"/>
          <w:szCs w:val="22"/>
        </w:rPr>
        <w:t xml:space="preserve"> CmaS </w:t>
      </w:r>
      <w:r w:rsidR="00493F63" w:rsidRPr="009259BB">
        <w:rPr>
          <w:rFonts w:ascii="Arial" w:hAnsi="Arial" w:cs="Arial"/>
          <w:color w:val="000000"/>
          <w:sz w:val="22"/>
          <w:szCs w:val="22"/>
        </w:rPr>
        <w:t xml:space="preserve">in </w:t>
      </w:r>
      <w:r w:rsidR="0095694A" w:rsidRPr="009259BB">
        <w:rPr>
          <w:rFonts w:ascii="Arial" w:hAnsi="Arial" w:cs="Arial"/>
          <w:i/>
          <w:iCs/>
          <w:color w:val="000000"/>
          <w:sz w:val="22"/>
          <w:szCs w:val="22"/>
        </w:rPr>
        <w:t xml:space="preserve">Leishmania </w:t>
      </w:r>
      <w:r w:rsidR="009C2B61" w:rsidRPr="009259BB">
        <w:rPr>
          <w:rFonts w:ascii="Arial" w:hAnsi="Arial" w:cs="Arial"/>
          <w:i/>
          <w:iCs/>
          <w:color w:val="000000"/>
          <w:sz w:val="22"/>
          <w:szCs w:val="22"/>
        </w:rPr>
        <w:t>b</w:t>
      </w:r>
      <w:r w:rsidR="0095694A" w:rsidRPr="009259BB">
        <w:rPr>
          <w:rFonts w:ascii="Arial" w:hAnsi="Arial" w:cs="Arial"/>
          <w:i/>
          <w:iCs/>
          <w:color w:val="000000"/>
          <w:sz w:val="22"/>
          <w:szCs w:val="22"/>
        </w:rPr>
        <w:t>raziliensis</w:t>
      </w:r>
      <w:r w:rsidR="00CE235E" w:rsidRPr="009259BB">
        <w:rPr>
          <w:rFonts w:ascii="Arial" w:hAnsi="Arial" w:cs="Arial"/>
          <w:color w:val="000000"/>
          <w:sz w:val="22"/>
          <w:szCs w:val="22"/>
        </w:rPr>
        <w:t xml:space="preserve">, CfaS in </w:t>
      </w:r>
      <w:r w:rsidR="00CE235E" w:rsidRPr="009259BB">
        <w:rPr>
          <w:rFonts w:ascii="Arial" w:hAnsi="Arial" w:cs="Arial"/>
          <w:i/>
          <w:iCs/>
          <w:color w:val="000000"/>
          <w:sz w:val="22"/>
          <w:szCs w:val="22"/>
        </w:rPr>
        <w:t>Leishmania tarentolae</w:t>
      </w:r>
      <w:r w:rsidR="00FF5DBE" w:rsidRPr="009259BB">
        <w:rPr>
          <w:rFonts w:ascii="Arial" w:hAnsi="Arial" w:cs="Arial"/>
          <w:color w:val="000000"/>
          <w:sz w:val="22"/>
          <w:szCs w:val="22"/>
        </w:rPr>
        <w:t xml:space="preserve">, CfaS in </w:t>
      </w:r>
      <w:r w:rsidR="00FF5DBE" w:rsidRPr="009259BB">
        <w:rPr>
          <w:rFonts w:ascii="Arial" w:hAnsi="Arial" w:cs="Arial"/>
          <w:i/>
          <w:iCs/>
          <w:color w:val="000000"/>
          <w:sz w:val="22"/>
          <w:szCs w:val="22"/>
        </w:rPr>
        <w:t xml:space="preserve">Leishmania </w:t>
      </w:r>
      <w:r w:rsidR="00D86904" w:rsidRPr="009259BB">
        <w:rPr>
          <w:rFonts w:ascii="Arial" w:hAnsi="Arial" w:cs="Arial"/>
          <w:i/>
          <w:iCs/>
          <w:color w:val="000000"/>
          <w:sz w:val="22"/>
          <w:szCs w:val="22"/>
        </w:rPr>
        <w:t>i</w:t>
      </w:r>
      <w:r w:rsidR="00FF5DBE" w:rsidRPr="009259BB">
        <w:rPr>
          <w:rFonts w:ascii="Arial" w:hAnsi="Arial" w:cs="Arial"/>
          <w:i/>
          <w:iCs/>
          <w:color w:val="000000"/>
          <w:sz w:val="22"/>
          <w:szCs w:val="22"/>
        </w:rPr>
        <w:t>nfantum</w:t>
      </w:r>
      <w:r w:rsidR="00FF5DBE" w:rsidRPr="009259BB">
        <w:rPr>
          <w:rFonts w:ascii="Arial" w:hAnsi="Arial" w:cs="Arial"/>
          <w:color w:val="000000"/>
          <w:sz w:val="22"/>
          <w:szCs w:val="22"/>
        </w:rPr>
        <w:t>,</w:t>
      </w:r>
      <w:r w:rsidR="00415AC4" w:rsidRPr="009259BB">
        <w:rPr>
          <w:rFonts w:ascii="Arial" w:hAnsi="Arial" w:cs="Arial"/>
          <w:color w:val="000000"/>
          <w:sz w:val="22"/>
          <w:szCs w:val="22"/>
        </w:rPr>
        <w:t xml:space="preserve"> and the most closely related group with</w:t>
      </w:r>
      <w:r w:rsidR="00FF5DBE" w:rsidRPr="009259BB">
        <w:rPr>
          <w:rFonts w:ascii="Arial" w:hAnsi="Arial" w:cs="Arial"/>
          <w:color w:val="000000"/>
          <w:sz w:val="22"/>
          <w:szCs w:val="22"/>
        </w:rPr>
        <w:t xml:space="preserve"> </w:t>
      </w:r>
      <w:r w:rsidR="002F7051" w:rsidRPr="009259BB">
        <w:rPr>
          <w:rFonts w:ascii="Arial" w:hAnsi="Arial" w:cs="Arial"/>
          <w:color w:val="000000"/>
          <w:sz w:val="22"/>
          <w:szCs w:val="22"/>
        </w:rPr>
        <w:t xml:space="preserve">two </w:t>
      </w:r>
      <w:r w:rsidR="00FF5DBE" w:rsidRPr="009259BB">
        <w:rPr>
          <w:rFonts w:ascii="Arial" w:hAnsi="Arial" w:cs="Arial"/>
          <w:color w:val="000000"/>
          <w:sz w:val="22"/>
          <w:szCs w:val="22"/>
        </w:rPr>
        <w:t xml:space="preserve">CmaS in </w:t>
      </w:r>
      <w:r w:rsidR="00FF5DBE" w:rsidRPr="009259BB">
        <w:rPr>
          <w:rFonts w:ascii="Arial" w:hAnsi="Arial" w:cs="Arial"/>
          <w:i/>
          <w:iCs/>
          <w:color w:val="000000"/>
          <w:sz w:val="22"/>
          <w:szCs w:val="22"/>
        </w:rPr>
        <w:t>Leishmania donovani</w:t>
      </w:r>
      <w:r w:rsidR="002F7051" w:rsidRPr="009259BB">
        <w:rPr>
          <w:rFonts w:ascii="Arial" w:hAnsi="Arial" w:cs="Arial"/>
          <w:color w:val="000000"/>
          <w:sz w:val="22"/>
          <w:szCs w:val="22"/>
        </w:rPr>
        <w:t xml:space="preserve"> and</w:t>
      </w:r>
      <w:r w:rsidR="00FF5DBE" w:rsidRPr="009259BB">
        <w:rPr>
          <w:rFonts w:ascii="Arial" w:hAnsi="Arial" w:cs="Arial"/>
          <w:color w:val="000000"/>
          <w:sz w:val="22"/>
          <w:szCs w:val="22"/>
        </w:rPr>
        <w:t xml:space="preserve"> CfaS </w:t>
      </w:r>
      <w:r w:rsidR="00FF5DBE" w:rsidRPr="009259BB">
        <w:rPr>
          <w:rFonts w:ascii="Arial" w:hAnsi="Arial" w:cs="Arial"/>
          <w:i/>
          <w:iCs/>
          <w:color w:val="000000"/>
          <w:sz w:val="22"/>
          <w:szCs w:val="22"/>
        </w:rPr>
        <w:t>in Leishmania donovani</w:t>
      </w:r>
      <w:r w:rsidR="002F7051" w:rsidRPr="009259BB">
        <w:rPr>
          <w:rFonts w:ascii="Arial" w:hAnsi="Arial" w:cs="Arial"/>
          <w:color w:val="000000"/>
          <w:sz w:val="22"/>
          <w:szCs w:val="22"/>
        </w:rPr>
        <w:t>.</w:t>
      </w:r>
      <w:r w:rsidR="000677C6" w:rsidRPr="009259BB">
        <w:rPr>
          <w:rFonts w:ascii="Arial" w:hAnsi="Arial" w:cs="Arial"/>
          <w:color w:val="000000"/>
          <w:sz w:val="22"/>
          <w:szCs w:val="22"/>
        </w:rPr>
        <w:t xml:space="preserve"> </w:t>
      </w:r>
    </w:p>
    <w:p w14:paraId="188CADB3" w14:textId="77777777" w:rsidR="001B1439" w:rsidRPr="009259BB" w:rsidRDefault="00415AC4" w:rsidP="009259BB">
      <w:pPr>
        <w:pStyle w:val="NormalWeb"/>
        <w:spacing w:before="166" w:beforeAutospacing="0" w:after="166" w:afterAutospacing="0" w:line="360" w:lineRule="auto"/>
        <w:rPr>
          <w:rFonts w:ascii="Arial" w:hAnsi="Arial" w:cs="Arial"/>
          <w:color w:val="000000"/>
          <w:sz w:val="22"/>
          <w:szCs w:val="22"/>
        </w:rPr>
      </w:pPr>
      <w:r w:rsidRPr="009259BB">
        <w:rPr>
          <w:rFonts w:ascii="Arial" w:hAnsi="Arial" w:cs="Arial"/>
          <w:color w:val="000000"/>
          <w:sz w:val="22"/>
          <w:szCs w:val="22"/>
        </w:rPr>
        <w:t xml:space="preserve">The second largest sister clade with </w:t>
      </w:r>
      <w:r w:rsidR="009C2B61" w:rsidRPr="009259BB">
        <w:rPr>
          <w:rFonts w:ascii="Arial" w:hAnsi="Arial" w:cs="Arial"/>
          <w:color w:val="000000"/>
          <w:sz w:val="22"/>
          <w:szCs w:val="22"/>
        </w:rPr>
        <w:t>2</w:t>
      </w:r>
      <w:r w:rsidRPr="009259BB">
        <w:rPr>
          <w:rFonts w:ascii="Arial" w:hAnsi="Arial" w:cs="Arial"/>
          <w:color w:val="000000"/>
          <w:sz w:val="22"/>
          <w:szCs w:val="22"/>
        </w:rPr>
        <w:t xml:space="preserve"> of the 12 proteins included CfaS in </w:t>
      </w:r>
      <w:r w:rsidRPr="009259BB">
        <w:rPr>
          <w:rFonts w:ascii="Arial" w:hAnsi="Arial" w:cs="Arial"/>
          <w:i/>
          <w:iCs/>
          <w:color w:val="000000"/>
          <w:sz w:val="22"/>
          <w:szCs w:val="22"/>
        </w:rPr>
        <w:t xml:space="preserve">Leptomonas seymouri </w:t>
      </w:r>
      <w:r w:rsidRPr="009259BB">
        <w:rPr>
          <w:rFonts w:ascii="Arial" w:hAnsi="Arial" w:cs="Arial"/>
          <w:color w:val="000000"/>
          <w:sz w:val="22"/>
          <w:szCs w:val="22"/>
        </w:rPr>
        <w:t xml:space="preserve">and CfaS in </w:t>
      </w:r>
      <w:r w:rsidRPr="009259BB">
        <w:rPr>
          <w:rFonts w:ascii="Arial" w:hAnsi="Arial" w:cs="Arial"/>
          <w:i/>
          <w:iCs/>
          <w:color w:val="000000"/>
          <w:sz w:val="22"/>
          <w:szCs w:val="22"/>
        </w:rPr>
        <w:t xml:space="preserve">Leptomonas </w:t>
      </w:r>
      <w:r w:rsidR="00C254EF" w:rsidRPr="009259BB">
        <w:rPr>
          <w:rFonts w:ascii="Arial" w:hAnsi="Arial" w:cs="Arial"/>
          <w:i/>
          <w:iCs/>
          <w:color w:val="000000"/>
          <w:sz w:val="22"/>
          <w:szCs w:val="22"/>
        </w:rPr>
        <w:t>pyrrhocoris.</w:t>
      </w:r>
      <w:r w:rsidR="00C254EF" w:rsidRPr="009259BB">
        <w:rPr>
          <w:rFonts w:ascii="Arial" w:hAnsi="Arial" w:cs="Arial"/>
          <w:color w:val="000000"/>
          <w:sz w:val="22"/>
          <w:szCs w:val="22"/>
        </w:rPr>
        <w:t xml:space="preserve"> </w:t>
      </w:r>
    </w:p>
    <w:p w14:paraId="334E336A" w14:textId="4C30E1AB" w:rsidR="00752995" w:rsidRPr="009259BB" w:rsidRDefault="00C254EF" w:rsidP="009259BB">
      <w:pPr>
        <w:pStyle w:val="NormalWeb"/>
        <w:spacing w:before="166" w:beforeAutospacing="0" w:after="166" w:afterAutospacing="0" w:line="360" w:lineRule="auto"/>
        <w:rPr>
          <w:rFonts w:ascii="Arial" w:hAnsi="Arial" w:cs="Arial"/>
          <w:color w:val="000000"/>
          <w:sz w:val="22"/>
          <w:szCs w:val="22"/>
        </w:rPr>
      </w:pPr>
      <w:r w:rsidRPr="009259BB">
        <w:rPr>
          <w:rFonts w:ascii="Arial" w:hAnsi="Arial" w:cs="Arial"/>
          <w:color w:val="000000"/>
          <w:sz w:val="22"/>
          <w:szCs w:val="22"/>
        </w:rPr>
        <w:t>Finally</w:t>
      </w:r>
      <w:r w:rsidR="00FA30D8" w:rsidRPr="009259BB">
        <w:rPr>
          <w:rFonts w:ascii="Arial" w:hAnsi="Arial" w:cs="Arial"/>
          <w:color w:val="000000"/>
          <w:sz w:val="22"/>
          <w:szCs w:val="22"/>
        </w:rPr>
        <w:t>,</w:t>
      </w:r>
      <w:r w:rsidRPr="009259BB">
        <w:rPr>
          <w:rFonts w:ascii="Arial" w:hAnsi="Arial" w:cs="Arial"/>
          <w:color w:val="000000"/>
          <w:sz w:val="22"/>
          <w:szCs w:val="22"/>
        </w:rPr>
        <w:t xml:space="preserve"> the last sister clade contained CmaS in </w:t>
      </w:r>
      <w:r w:rsidRPr="009259BB">
        <w:rPr>
          <w:rFonts w:ascii="Arial" w:hAnsi="Arial" w:cs="Arial"/>
          <w:i/>
          <w:iCs/>
          <w:color w:val="000000"/>
          <w:sz w:val="22"/>
          <w:szCs w:val="22"/>
        </w:rPr>
        <w:t>Angomonas deanei</w:t>
      </w:r>
      <w:r w:rsidRPr="009259BB">
        <w:rPr>
          <w:rFonts w:ascii="Arial" w:hAnsi="Arial" w:cs="Arial"/>
          <w:color w:val="000000"/>
          <w:sz w:val="22"/>
          <w:szCs w:val="22"/>
        </w:rPr>
        <w:t>.</w:t>
      </w:r>
      <w:r w:rsidR="000677C6" w:rsidRPr="009259BB">
        <w:rPr>
          <w:rFonts w:ascii="Arial" w:hAnsi="Arial" w:cs="Arial"/>
          <w:color w:val="000000"/>
          <w:sz w:val="22"/>
          <w:szCs w:val="22"/>
        </w:rPr>
        <w:t xml:space="preserve"> </w:t>
      </w:r>
      <w:r w:rsidR="00B06B01" w:rsidRPr="009259BB">
        <w:rPr>
          <w:rFonts w:ascii="Arial" w:hAnsi="Arial" w:cs="Arial"/>
          <w:color w:val="000000"/>
          <w:sz w:val="22"/>
          <w:szCs w:val="22"/>
        </w:rPr>
        <w:t>Most proteins showed high bootstrap values.</w:t>
      </w:r>
    </w:p>
    <w:p w14:paraId="071212E3" w14:textId="68132AB9" w:rsidR="0091205D" w:rsidRPr="009259BB" w:rsidRDefault="00C254EF" w:rsidP="009259BB">
      <w:pPr>
        <w:pStyle w:val="NormalWeb"/>
        <w:spacing w:before="166" w:beforeAutospacing="0" w:after="166" w:afterAutospacing="0" w:line="360" w:lineRule="auto"/>
        <w:rPr>
          <w:rFonts w:ascii="Arial" w:hAnsi="Arial" w:cs="Arial"/>
          <w:color w:val="000000"/>
          <w:sz w:val="22"/>
          <w:szCs w:val="22"/>
        </w:rPr>
      </w:pPr>
      <w:r w:rsidRPr="009259BB">
        <w:rPr>
          <w:rFonts w:ascii="Arial" w:hAnsi="Arial" w:cs="Arial"/>
          <w:color w:val="000000"/>
          <w:sz w:val="22"/>
          <w:szCs w:val="22"/>
        </w:rPr>
        <w:t>Outside of the clade, an outgroup was identified after mid</w:t>
      </w:r>
      <w:r w:rsidR="00E57115" w:rsidRPr="009259BB">
        <w:rPr>
          <w:rFonts w:ascii="Arial" w:hAnsi="Arial" w:cs="Arial"/>
          <w:color w:val="000000"/>
          <w:sz w:val="22"/>
          <w:szCs w:val="22"/>
        </w:rPr>
        <w:t>-</w:t>
      </w:r>
      <w:r w:rsidRPr="009259BB">
        <w:rPr>
          <w:rFonts w:ascii="Arial" w:hAnsi="Arial" w:cs="Arial"/>
          <w:color w:val="000000"/>
          <w:sz w:val="22"/>
          <w:szCs w:val="22"/>
        </w:rPr>
        <w:t xml:space="preserve">rooting the tree containing an uncharacterised </w:t>
      </w:r>
      <w:r w:rsidR="00547A41" w:rsidRPr="009259BB">
        <w:rPr>
          <w:rFonts w:ascii="Arial" w:hAnsi="Arial" w:cs="Arial"/>
          <w:color w:val="000000"/>
          <w:sz w:val="22"/>
          <w:szCs w:val="22"/>
        </w:rPr>
        <w:t xml:space="preserve">protein </w:t>
      </w:r>
      <w:r w:rsidRPr="009259BB">
        <w:rPr>
          <w:rFonts w:ascii="Arial" w:hAnsi="Arial" w:cs="Arial"/>
          <w:color w:val="000000"/>
          <w:sz w:val="22"/>
          <w:szCs w:val="22"/>
        </w:rPr>
        <w:t xml:space="preserve">in the species </w:t>
      </w:r>
      <w:r w:rsidRPr="009259BB">
        <w:rPr>
          <w:rFonts w:ascii="Arial" w:hAnsi="Arial" w:cs="Arial"/>
          <w:i/>
          <w:iCs/>
          <w:color w:val="000000"/>
          <w:sz w:val="22"/>
          <w:szCs w:val="22"/>
        </w:rPr>
        <w:t>Phytomonas</w:t>
      </w:r>
      <w:r w:rsidRPr="009259BB">
        <w:rPr>
          <w:rFonts w:ascii="Arial" w:hAnsi="Arial" w:cs="Arial"/>
          <w:color w:val="000000"/>
          <w:sz w:val="22"/>
          <w:szCs w:val="22"/>
        </w:rPr>
        <w:t>.</w:t>
      </w:r>
      <w:r w:rsidR="00752995" w:rsidRPr="009259BB">
        <w:rPr>
          <w:rFonts w:ascii="Arial" w:hAnsi="Arial" w:cs="Arial"/>
          <w:color w:val="000000"/>
          <w:sz w:val="22"/>
          <w:szCs w:val="22"/>
        </w:rPr>
        <w:t xml:space="preserve"> Specifically looking at CfaS, it only appears to be present in Leishmania and Leptomonas </w:t>
      </w:r>
      <w:r w:rsidR="00C86265" w:rsidRPr="009259BB">
        <w:rPr>
          <w:rFonts w:ascii="Arial" w:hAnsi="Arial" w:cs="Arial"/>
          <w:color w:val="000000"/>
          <w:sz w:val="22"/>
          <w:szCs w:val="22"/>
        </w:rPr>
        <w:t>species</w:t>
      </w:r>
      <w:r w:rsidR="0091205D" w:rsidRPr="009259BB">
        <w:rPr>
          <w:rFonts w:ascii="Arial" w:hAnsi="Arial" w:cs="Arial"/>
          <w:color w:val="000000"/>
          <w:sz w:val="22"/>
          <w:szCs w:val="22"/>
        </w:rPr>
        <w:t xml:space="preserve">. </w:t>
      </w:r>
    </w:p>
    <w:p w14:paraId="4443FAD0" w14:textId="6F7ABB91" w:rsidR="0095694A" w:rsidRPr="009259BB" w:rsidRDefault="004171D5" w:rsidP="009259BB">
      <w:pPr>
        <w:pStyle w:val="NormalWeb"/>
        <w:spacing w:before="166" w:beforeAutospacing="0" w:after="166" w:afterAutospacing="0" w:line="360" w:lineRule="auto"/>
        <w:rPr>
          <w:rFonts w:ascii="Arial" w:hAnsi="Arial" w:cs="Arial"/>
          <w:color w:val="000000"/>
          <w:sz w:val="22"/>
          <w:szCs w:val="22"/>
        </w:rPr>
      </w:pPr>
      <w:r w:rsidRPr="009259BB">
        <w:rPr>
          <w:rFonts w:ascii="Arial" w:hAnsi="Arial" w:cs="Arial"/>
          <w:color w:val="000000"/>
          <w:sz w:val="22"/>
          <w:szCs w:val="22"/>
        </w:rPr>
        <w:t xml:space="preserve">CmaS </w:t>
      </w:r>
      <w:r w:rsidR="0095694A" w:rsidRPr="009259BB">
        <w:rPr>
          <w:rFonts w:ascii="Arial" w:hAnsi="Arial" w:cs="Arial"/>
          <w:color w:val="000000"/>
          <w:sz w:val="22"/>
          <w:szCs w:val="22"/>
        </w:rPr>
        <w:t xml:space="preserve">in </w:t>
      </w:r>
      <w:r w:rsidR="0095694A" w:rsidRPr="009259BB">
        <w:rPr>
          <w:rFonts w:ascii="Arial" w:hAnsi="Arial" w:cs="Arial"/>
          <w:i/>
          <w:iCs/>
          <w:color w:val="000000"/>
          <w:sz w:val="22"/>
          <w:szCs w:val="22"/>
        </w:rPr>
        <w:t xml:space="preserve">Angomonas deanei </w:t>
      </w:r>
      <w:r w:rsidR="0095694A" w:rsidRPr="00A330F6">
        <w:rPr>
          <w:rFonts w:ascii="Arial" w:hAnsi="Arial" w:cs="Arial"/>
          <w:color w:val="000000"/>
          <w:sz w:val="22"/>
          <w:szCs w:val="22"/>
        </w:rPr>
        <w:t xml:space="preserve">and </w:t>
      </w:r>
      <w:r w:rsidRPr="009259BB">
        <w:rPr>
          <w:rFonts w:ascii="Arial" w:hAnsi="Arial" w:cs="Arial"/>
          <w:color w:val="000000"/>
          <w:sz w:val="22"/>
          <w:szCs w:val="22"/>
        </w:rPr>
        <w:t xml:space="preserve">the </w:t>
      </w:r>
      <w:r w:rsidR="0095694A" w:rsidRPr="009259BB">
        <w:rPr>
          <w:rFonts w:ascii="Arial" w:hAnsi="Arial" w:cs="Arial"/>
          <w:color w:val="000000"/>
          <w:sz w:val="22"/>
          <w:szCs w:val="22"/>
        </w:rPr>
        <w:t xml:space="preserve">uncharacterised protein in </w:t>
      </w:r>
      <w:r w:rsidR="0095694A" w:rsidRPr="009259BB">
        <w:rPr>
          <w:rFonts w:ascii="Arial" w:hAnsi="Arial" w:cs="Arial"/>
          <w:i/>
          <w:iCs/>
          <w:color w:val="000000"/>
          <w:sz w:val="22"/>
          <w:szCs w:val="22"/>
        </w:rPr>
        <w:t>Phytomonas</w:t>
      </w:r>
      <w:r w:rsidR="0095694A" w:rsidRPr="009259BB">
        <w:rPr>
          <w:rFonts w:ascii="Arial" w:hAnsi="Arial" w:cs="Arial"/>
          <w:color w:val="000000"/>
          <w:sz w:val="22"/>
          <w:szCs w:val="22"/>
        </w:rPr>
        <w:t xml:space="preserve"> </w:t>
      </w:r>
      <w:r w:rsidRPr="009259BB">
        <w:rPr>
          <w:rFonts w:ascii="Arial" w:hAnsi="Arial" w:cs="Arial"/>
          <w:color w:val="000000"/>
          <w:sz w:val="22"/>
          <w:szCs w:val="22"/>
        </w:rPr>
        <w:t>imply t</w:t>
      </w:r>
      <w:r w:rsidR="0095694A" w:rsidRPr="009259BB">
        <w:rPr>
          <w:rFonts w:ascii="Arial" w:hAnsi="Arial" w:cs="Arial"/>
          <w:color w:val="000000"/>
          <w:sz w:val="22"/>
          <w:szCs w:val="22"/>
        </w:rPr>
        <w:t xml:space="preserve">hat they are the most recently diverged organisms from a shared common ancestor, determined by the position they are on the tree. </w:t>
      </w:r>
      <w:r w:rsidR="0091205D" w:rsidRPr="009259BB">
        <w:rPr>
          <w:rFonts w:ascii="Arial" w:hAnsi="Arial" w:cs="Arial"/>
          <w:color w:val="000000"/>
          <w:sz w:val="22"/>
          <w:szCs w:val="22"/>
        </w:rPr>
        <w:t>All proteins, other than the uncharacterized protein f</w:t>
      </w:r>
      <w:r w:rsidR="00A330F6">
        <w:rPr>
          <w:rFonts w:ascii="Arial" w:hAnsi="Arial" w:cs="Arial"/>
          <w:color w:val="000000"/>
          <w:sz w:val="22"/>
          <w:szCs w:val="22"/>
        </w:rPr>
        <w:t>ro</w:t>
      </w:r>
      <w:r w:rsidR="0091205D" w:rsidRPr="009259BB">
        <w:rPr>
          <w:rFonts w:ascii="Arial" w:hAnsi="Arial" w:cs="Arial"/>
          <w:color w:val="000000"/>
          <w:sz w:val="22"/>
          <w:szCs w:val="22"/>
        </w:rPr>
        <w:t xml:space="preserve">m </w:t>
      </w:r>
      <w:r w:rsidR="0091205D" w:rsidRPr="009259BB">
        <w:rPr>
          <w:rFonts w:ascii="Arial" w:hAnsi="Arial" w:cs="Arial"/>
          <w:i/>
          <w:iCs/>
          <w:color w:val="000000"/>
          <w:sz w:val="22"/>
          <w:szCs w:val="22"/>
        </w:rPr>
        <w:t>Phytomonas</w:t>
      </w:r>
      <w:r w:rsidR="0091205D" w:rsidRPr="009259BB">
        <w:rPr>
          <w:rFonts w:ascii="Arial" w:hAnsi="Arial" w:cs="Arial"/>
          <w:color w:val="000000"/>
          <w:sz w:val="22"/>
          <w:szCs w:val="22"/>
        </w:rPr>
        <w:t xml:space="preserve"> belong to the SAM methyltransferase family.</w:t>
      </w:r>
    </w:p>
    <w:p w14:paraId="7EF9D00E" w14:textId="40296FDB" w:rsidR="0095694A" w:rsidRPr="009259BB" w:rsidRDefault="0095694A" w:rsidP="009259BB">
      <w:pPr>
        <w:spacing w:line="360" w:lineRule="auto"/>
        <w:rPr>
          <w:rFonts w:ascii="Arial" w:hAnsi="Arial" w:cs="Arial"/>
          <w:color w:val="000000"/>
          <w:sz w:val="22"/>
          <w:szCs w:val="22"/>
        </w:rPr>
      </w:pPr>
      <w:r w:rsidRPr="009259BB">
        <w:rPr>
          <w:rFonts w:ascii="Arial" w:hAnsi="Arial" w:cs="Arial"/>
          <w:sz w:val="22"/>
          <w:szCs w:val="22"/>
        </w:rPr>
        <w:t xml:space="preserve">CmaS has a high protein percentage identity (90%) with CfaS. However, the data from the phylogenetic tree </w:t>
      </w:r>
      <w:r w:rsidR="00CD7B87" w:rsidRPr="009259BB">
        <w:rPr>
          <w:rFonts w:ascii="Arial" w:hAnsi="Arial" w:cs="Arial"/>
          <w:color w:val="000000"/>
          <w:sz w:val="22"/>
          <w:szCs w:val="22"/>
        </w:rPr>
        <w:t xml:space="preserve">suggests </w:t>
      </w:r>
      <w:r w:rsidR="00764A28" w:rsidRPr="009259BB">
        <w:rPr>
          <w:rFonts w:ascii="Arial" w:hAnsi="Arial" w:cs="Arial"/>
          <w:color w:val="000000"/>
          <w:sz w:val="22"/>
          <w:szCs w:val="22"/>
        </w:rPr>
        <w:t>CmaS may have converged on a similar function</w:t>
      </w:r>
      <w:r w:rsidR="005B22A8">
        <w:rPr>
          <w:rFonts w:ascii="Arial" w:hAnsi="Arial" w:cs="Arial"/>
          <w:color w:val="000000"/>
          <w:sz w:val="22"/>
          <w:szCs w:val="22"/>
        </w:rPr>
        <w:t xml:space="preserve"> from CfaS</w:t>
      </w:r>
      <w:r w:rsidRPr="009259BB">
        <w:rPr>
          <w:rFonts w:ascii="Arial" w:hAnsi="Arial" w:cs="Arial"/>
          <w:color w:val="000000"/>
          <w:sz w:val="22"/>
          <w:szCs w:val="22"/>
        </w:rPr>
        <w:t xml:space="preserve"> as well as having a high sequence </w:t>
      </w:r>
      <w:r w:rsidR="005B22A8">
        <w:rPr>
          <w:rFonts w:ascii="Arial" w:hAnsi="Arial" w:cs="Arial"/>
          <w:color w:val="000000"/>
          <w:sz w:val="22"/>
          <w:szCs w:val="22"/>
        </w:rPr>
        <w:t xml:space="preserve">identity. </w:t>
      </w:r>
    </w:p>
    <w:p w14:paraId="3562A03E" w14:textId="3435219F" w:rsidR="00E57115" w:rsidRPr="00844245" w:rsidRDefault="00E57115" w:rsidP="008D3E9C">
      <w:pPr>
        <w:spacing w:line="360" w:lineRule="auto"/>
        <w:rPr>
          <w:rFonts w:ascii="Arial" w:hAnsi="Arial" w:cs="Arial"/>
          <w:sz w:val="22"/>
          <w:szCs w:val="22"/>
        </w:rPr>
      </w:pPr>
      <w:r w:rsidRPr="00844245">
        <w:rPr>
          <w:rFonts w:ascii="Arial" w:hAnsi="Arial" w:cs="Arial"/>
          <w:sz w:val="22"/>
          <w:szCs w:val="22"/>
        </w:rPr>
        <w:t xml:space="preserve">As stated in </w:t>
      </w:r>
      <w:r w:rsidR="00C42DD8">
        <w:rPr>
          <w:rFonts w:ascii="Arial" w:hAnsi="Arial" w:cs="Arial"/>
          <w:sz w:val="22"/>
          <w:szCs w:val="22"/>
        </w:rPr>
        <w:t>Table 3</w:t>
      </w:r>
      <w:r w:rsidRPr="00844245">
        <w:rPr>
          <w:rFonts w:ascii="Arial" w:hAnsi="Arial" w:cs="Arial"/>
          <w:sz w:val="22"/>
          <w:szCs w:val="22"/>
        </w:rPr>
        <w:t xml:space="preserve">, no </w:t>
      </w:r>
      <w:r w:rsidRPr="00CF2483">
        <w:rPr>
          <w:rFonts w:ascii="Arial" w:hAnsi="Arial" w:cs="Arial"/>
          <w:sz w:val="22"/>
          <w:szCs w:val="22"/>
        </w:rPr>
        <w:t xml:space="preserve">Enterobacteriales </w:t>
      </w:r>
      <w:r w:rsidRPr="00844245">
        <w:rPr>
          <w:rFonts w:ascii="Arial" w:hAnsi="Arial" w:cs="Arial"/>
          <w:sz w:val="22"/>
          <w:szCs w:val="22"/>
        </w:rPr>
        <w:t xml:space="preserve">are shown on this phylogenetic tree as UniProt doesn’t show any homologues with under 50 % </w:t>
      </w:r>
      <w:r w:rsidR="00930779">
        <w:rPr>
          <w:rFonts w:ascii="Arial" w:hAnsi="Arial" w:cs="Arial"/>
          <w:sz w:val="22"/>
          <w:szCs w:val="22"/>
        </w:rPr>
        <w:t xml:space="preserve">sequence </w:t>
      </w:r>
      <w:r w:rsidR="00892C01">
        <w:rPr>
          <w:rFonts w:ascii="Arial" w:hAnsi="Arial" w:cs="Arial"/>
          <w:sz w:val="22"/>
          <w:szCs w:val="22"/>
        </w:rPr>
        <w:t>identity</w:t>
      </w:r>
      <w:r w:rsidRPr="00844245">
        <w:rPr>
          <w:rFonts w:ascii="Arial" w:hAnsi="Arial" w:cs="Arial"/>
          <w:sz w:val="22"/>
          <w:szCs w:val="22"/>
        </w:rPr>
        <w:t>.</w:t>
      </w:r>
    </w:p>
    <w:p w14:paraId="0EC528C7" w14:textId="77777777" w:rsidR="0095694A" w:rsidRPr="009259BB" w:rsidRDefault="0095694A" w:rsidP="009259BB">
      <w:pPr>
        <w:spacing w:line="360" w:lineRule="auto"/>
        <w:rPr>
          <w:rFonts w:ascii="Arial" w:hAnsi="Arial" w:cs="Arial"/>
          <w:sz w:val="22"/>
          <w:szCs w:val="22"/>
        </w:rPr>
      </w:pPr>
    </w:p>
    <w:p w14:paraId="2470D587" w14:textId="0A4E4799" w:rsidR="00BE1023" w:rsidRDefault="00BE1023" w:rsidP="009259BB">
      <w:pPr>
        <w:spacing w:line="360" w:lineRule="auto"/>
        <w:rPr>
          <w:rFonts w:ascii="Arial" w:hAnsi="Arial" w:cs="Arial"/>
          <w:sz w:val="22"/>
          <w:szCs w:val="22"/>
        </w:rPr>
      </w:pPr>
    </w:p>
    <w:p w14:paraId="781D7053" w14:textId="1C6B25C1" w:rsidR="00385033" w:rsidRDefault="00385033" w:rsidP="009259BB">
      <w:pPr>
        <w:spacing w:line="360" w:lineRule="auto"/>
        <w:rPr>
          <w:rFonts w:ascii="Arial" w:hAnsi="Arial" w:cs="Arial"/>
          <w:sz w:val="22"/>
          <w:szCs w:val="22"/>
        </w:rPr>
      </w:pPr>
    </w:p>
    <w:p w14:paraId="55940B7E" w14:textId="2B89CB53" w:rsidR="00385033" w:rsidRDefault="00385033" w:rsidP="009259BB">
      <w:pPr>
        <w:spacing w:line="360" w:lineRule="auto"/>
        <w:rPr>
          <w:rFonts w:ascii="Arial" w:hAnsi="Arial" w:cs="Arial"/>
          <w:sz w:val="22"/>
          <w:szCs w:val="22"/>
        </w:rPr>
      </w:pPr>
    </w:p>
    <w:p w14:paraId="6049EDDE" w14:textId="0F3738C4" w:rsidR="00385033" w:rsidRDefault="00385033" w:rsidP="009259BB">
      <w:pPr>
        <w:spacing w:line="360" w:lineRule="auto"/>
        <w:rPr>
          <w:rFonts w:ascii="Arial" w:hAnsi="Arial" w:cs="Arial"/>
          <w:sz w:val="22"/>
          <w:szCs w:val="22"/>
        </w:rPr>
      </w:pPr>
    </w:p>
    <w:p w14:paraId="548965E2" w14:textId="36166F29" w:rsidR="00385033" w:rsidRDefault="00385033" w:rsidP="009259BB">
      <w:pPr>
        <w:spacing w:line="360" w:lineRule="auto"/>
        <w:rPr>
          <w:rFonts w:ascii="Arial" w:hAnsi="Arial" w:cs="Arial"/>
          <w:sz w:val="22"/>
          <w:szCs w:val="22"/>
        </w:rPr>
      </w:pPr>
    </w:p>
    <w:p w14:paraId="15B34C7E" w14:textId="1A8A3406" w:rsidR="00385033" w:rsidRDefault="00385033" w:rsidP="009259BB">
      <w:pPr>
        <w:spacing w:line="360" w:lineRule="auto"/>
        <w:rPr>
          <w:rFonts w:ascii="Arial" w:hAnsi="Arial" w:cs="Arial"/>
          <w:sz w:val="22"/>
          <w:szCs w:val="22"/>
        </w:rPr>
      </w:pPr>
    </w:p>
    <w:p w14:paraId="42FA9123" w14:textId="219EC615" w:rsidR="00385033" w:rsidRDefault="00385033" w:rsidP="009259BB">
      <w:pPr>
        <w:spacing w:line="360" w:lineRule="auto"/>
        <w:rPr>
          <w:rFonts w:ascii="Arial" w:hAnsi="Arial" w:cs="Arial"/>
          <w:sz w:val="22"/>
          <w:szCs w:val="22"/>
        </w:rPr>
      </w:pPr>
    </w:p>
    <w:p w14:paraId="6321C95A" w14:textId="2236649A" w:rsidR="00385033" w:rsidRDefault="00385033" w:rsidP="009259BB">
      <w:pPr>
        <w:spacing w:line="360" w:lineRule="auto"/>
        <w:rPr>
          <w:rFonts w:ascii="Arial" w:hAnsi="Arial" w:cs="Arial"/>
          <w:sz w:val="22"/>
          <w:szCs w:val="22"/>
        </w:rPr>
      </w:pPr>
    </w:p>
    <w:p w14:paraId="1BBE38CC" w14:textId="6B959D35" w:rsidR="00385033" w:rsidRDefault="00385033" w:rsidP="009259BB">
      <w:pPr>
        <w:spacing w:line="360" w:lineRule="auto"/>
        <w:rPr>
          <w:rFonts w:ascii="Arial" w:hAnsi="Arial" w:cs="Arial"/>
          <w:sz w:val="22"/>
          <w:szCs w:val="22"/>
        </w:rPr>
      </w:pPr>
    </w:p>
    <w:p w14:paraId="65BCF5CF" w14:textId="1D2EF445" w:rsidR="00385033" w:rsidRDefault="00385033" w:rsidP="009259BB">
      <w:pPr>
        <w:spacing w:line="360" w:lineRule="auto"/>
        <w:rPr>
          <w:rFonts w:ascii="Arial" w:hAnsi="Arial" w:cs="Arial"/>
          <w:sz w:val="22"/>
          <w:szCs w:val="22"/>
        </w:rPr>
      </w:pPr>
    </w:p>
    <w:p w14:paraId="2D5DCE63" w14:textId="02C38535" w:rsidR="00385033" w:rsidRDefault="00385033" w:rsidP="009259BB">
      <w:pPr>
        <w:spacing w:line="360" w:lineRule="auto"/>
        <w:rPr>
          <w:rFonts w:ascii="Arial" w:hAnsi="Arial" w:cs="Arial"/>
          <w:sz w:val="22"/>
          <w:szCs w:val="22"/>
        </w:rPr>
      </w:pPr>
    </w:p>
    <w:p w14:paraId="21DA028B" w14:textId="77777777" w:rsidR="00385033" w:rsidRPr="009259BB" w:rsidRDefault="00385033" w:rsidP="009259BB">
      <w:pPr>
        <w:spacing w:line="360" w:lineRule="auto"/>
        <w:rPr>
          <w:rFonts w:ascii="Arial" w:hAnsi="Arial" w:cs="Arial"/>
          <w:sz w:val="22"/>
          <w:szCs w:val="22"/>
        </w:rPr>
      </w:pPr>
    </w:p>
    <w:p w14:paraId="7AEF5E00" w14:textId="4BF62B39" w:rsidR="00BE1023" w:rsidRPr="009259BB" w:rsidRDefault="00385033" w:rsidP="00385033">
      <w:pPr>
        <w:rPr>
          <w:rFonts w:ascii="Arial" w:hAnsi="Arial" w:cs="Arial"/>
          <w:sz w:val="22"/>
          <w:szCs w:val="22"/>
        </w:rPr>
      </w:pPr>
      <w:r>
        <w:rPr>
          <w:rFonts w:ascii="Arial" w:hAnsi="Arial" w:cs="Arial"/>
          <w:sz w:val="22"/>
          <w:szCs w:val="22"/>
        </w:rPr>
        <w:br w:type="page"/>
      </w:r>
    </w:p>
    <w:tbl>
      <w:tblPr>
        <w:tblStyle w:val="TableGrid"/>
        <w:tblpPr w:leftFromText="180" w:rightFromText="180" w:vertAnchor="text" w:horzAnchor="page" w:tblpX="2417" w:tblpY="1593"/>
        <w:tblOverlap w:val="never"/>
        <w:tblW w:w="0" w:type="auto"/>
        <w:tblLook w:val="04A0" w:firstRow="1" w:lastRow="0" w:firstColumn="1" w:lastColumn="0" w:noHBand="0" w:noVBand="1"/>
      </w:tblPr>
      <w:tblGrid>
        <w:gridCol w:w="3370"/>
        <w:gridCol w:w="3370"/>
      </w:tblGrid>
      <w:tr w:rsidR="00DC6142" w:rsidRPr="009259BB" w14:paraId="18CD73C6" w14:textId="77777777" w:rsidTr="006558FC">
        <w:trPr>
          <w:trHeight w:val="561"/>
        </w:trPr>
        <w:tc>
          <w:tcPr>
            <w:tcW w:w="3370" w:type="dxa"/>
          </w:tcPr>
          <w:p w14:paraId="6DB32C16" w14:textId="3A9F2333" w:rsidR="00DC6142" w:rsidRPr="009259BB" w:rsidRDefault="00DC6142" w:rsidP="006558FC">
            <w:pPr>
              <w:jc w:val="center"/>
              <w:rPr>
                <w:rFonts w:ascii="Arial" w:hAnsi="Arial" w:cs="Arial"/>
                <w:sz w:val="22"/>
                <w:szCs w:val="22"/>
              </w:rPr>
            </w:pPr>
            <w:r w:rsidRPr="009259BB">
              <w:rPr>
                <w:rFonts w:ascii="Arial" w:hAnsi="Arial" w:cs="Arial"/>
                <w:sz w:val="22"/>
                <w:szCs w:val="22"/>
              </w:rPr>
              <w:lastRenderedPageBreak/>
              <w:t>Protein name and organism</w:t>
            </w:r>
          </w:p>
        </w:tc>
        <w:tc>
          <w:tcPr>
            <w:tcW w:w="3370" w:type="dxa"/>
          </w:tcPr>
          <w:p w14:paraId="0DAF4A98" w14:textId="5E52825A" w:rsidR="00DC6142" w:rsidRPr="009259BB" w:rsidRDefault="00DC6142" w:rsidP="006558FC">
            <w:pPr>
              <w:jc w:val="center"/>
              <w:rPr>
                <w:rFonts w:ascii="Arial" w:hAnsi="Arial" w:cs="Arial"/>
                <w:color w:val="000000" w:themeColor="text1"/>
                <w:sz w:val="22"/>
                <w:szCs w:val="22"/>
              </w:rPr>
            </w:pPr>
            <w:r w:rsidRPr="009259BB">
              <w:rPr>
                <w:rFonts w:ascii="Arial" w:hAnsi="Arial" w:cs="Arial"/>
                <w:color w:val="000000" w:themeColor="text1"/>
                <w:sz w:val="22"/>
                <w:szCs w:val="22"/>
              </w:rPr>
              <w:t>UniProt entry name</w:t>
            </w:r>
          </w:p>
        </w:tc>
      </w:tr>
      <w:tr w:rsidR="00DC6142" w:rsidRPr="009259BB" w14:paraId="79219987" w14:textId="77777777" w:rsidTr="006558FC">
        <w:trPr>
          <w:trHeight w:val="198"/>
        </w:trPr>
        <w:tc>
          <w:tcPr>
            <w:tcW w:w="3370" w:type="dxa"/>
          </w:tcPr>
          <w:p w14:paraId="1CDF4282" w14:textId="1E5F9D59" w:rsidR="00DC6142" w:rsidRPr="009259BB" w:rsidRDefault="00DC6142" w:rsidP="006558FC">
            <w:pPr>
              <w:jc w:val="center"/>
              <w:rPr>
                <w:rFonts w:ascii="Arial" w:hAnsi="Arial" w:cs="Arial"/>
                <w:sz w:val="22"/>
                <w:szCs w:val="22"/>
              </w:rPr>
            </w:pPr>
            <w:r w:rsidRPr="009259BB">
              <w:rPr>
                <w:rFonts w:ascii="Arial" w:hAnsi="Arial" w:cs="Arial"/>
                <w:sz w:val="22"/>
                <w:szCs w:val="22"/>
              </w:rPr>
              <w:t>CfaS – Leishmania mexicana</w:t>
            </w:r>
          </w:p>
        </w:tc>
        <w:tc>
          <w:tcPr>
            <w:tcW w:w="3370" w:type="dxa"/>
          </w:tcPr>
          <w:p w14:paraId="3C0724F5" w14:textId="15E92FED" w:rsidR="00DC6142" w:rsidRPr="009259BB" w:rsidRDefault="00734563" w:rsidP="006558FC">
            <w:pPr>
              <w:jc w:val="center"/>
              <w:rPr>
                <w:rFonts w:ascii="Arial" w:hAnsi="Arial" w:cs="Arial"/>
                <w:color w:val="000000" w:themeColor="text1"/>
                <w:sz w:val="22"/>
                <w:szCs w:val="22"/>
              </w:rPr>
            </w:pPr>
            <w:r w:rsidRPr="009259BB">
              <w:rPr>
                <w:rFonts w:ascii="Arial" w:hAnsi="Arial" w:cs="Arial"/>
                <w:color w:val="000000" w:themeColor="text1"/>
                <w:sz w:val="22"/>
                <w:szCs w:val="22"/>
              </w:rPr>
              <w:t>E9AMD4_LEIMU</w:t>
            </w:r>
          </w:p>
        </w:tc>
      </w:tr>
      <w:tr w:rsidR="00DC6142" w:rsidRPr="009259BB" w14:paraId="08A5C513" w14:textId="77777777" w:rsidTr="006558FC">
        <w:trPr>
          <w:trHeight w:val="194"/>
        </w:trPr>
        <w:tc>
          <w:tcPr>
            <w:tcW w:w="3370" w:type="dxa"/>
          </w:tcPr>
          <w:p w14:paraId="29AA411F" w14:textId="77777777" w:rsidR="009605AD" w:rsidRPr="00CF2483" w:rsidRDefault="009605AD" w:rsidP="006558FC">
            <w:pPr>
              <w:jc w:val="center"/>
              <w:rPr>
                <w:rFonts w:ascii="Arial" w:hAnsi="Arial" w:cs="Arial"/>
                <w:sz w:val="22"/>
                <w:szCs w:val="22"/>
              </w:rPr>
            </w:pPr>
            <w:r w:rsidRPr="009259BB">
              <w:rPr>
                <w:rFonts w:ascii="Arial" w:hAnsi="Arial" w:cs="Arial"/>
                <w:sz w:val="22"/>
                <w:szCs w:val="22"/>
              </w:rPr>
              <w:t xml:space="preserve">CmaS – </w:t>
            </w:r>
            <w:r w:rsidRPr="00CF2483">
              <w:rPr>
                <w:rFonts w:ascii="Arial" w:hAnsi="Arial" w:cs="Arial"/>
                <w:sz w:val="22"/>
                <w:szCs w:val="22"/>
              </w:rPr>
              <w:t>Leishmania donovani</w:t>
            </w:r>
          </w:p>
          <w:p w14:paraId="190BB7AC" w14:textId="50ED96AA" w:rsidR="00DC6142" w:rsidRPr="009259BB" w:rsidRDefault="00DC6142" w:rsidP="006558FC">
            <w:pPr>
              <w:jc w:val="center"/>
              <w:rPr>
                <w:rFonts w:ascii="Arial" w:hAnsi="Arial" w:cs="Arial"/>
                <w:sz w:val="22"/>
                <w:szCs w:val="22"/>
              </w:rPr>
            </w:pPr>
          </w:p>
        </w:tc>
        <w:tc>
          <w:tcPr>
            <w:tcW w:w="3370" w:type="dxa"/>
          </w:tcPr>
          <w:p w14:paraId="6C67CBFA" w14:textId="77777777" w:rsidR="009605AD" w:rsidRPr="009259BB" w:rsidRDefault="009605AD" w:rsidP="006558FC">
            <w:pPr>
              <w:jc w:val="center"/>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A0A3S5H657_LEIDO</w:t>
            </w:r>
          </w:p>
          <w:p w14:paraId="7191FD0D" w14:textId="6E30A629" w:rsidR="00DC6142" w:rsidRPr="009259BB" w:rsidRDefault="00DC6142" w:rsidP="006558FC">
            <w:pPr>
              <w:jc w:val="center"/>
              <w:rPr>
                <w:rFonts w:ascii="Arial" w:hAnsi="Arial" w:cs="Arial"/>
                <w:color w:val="000000" w:themeColor="text1"/>
                <w:sz w:val="22"/>
                <w:szCs w:val="22"/>
              </w:rPr>
            </w:pPr>
          </w:p>
        </w:tc>
      </w:tr>
      <w:tr w:rsidR="00DC6142" w:rsidRPr="009259BB" w14:paraId="6433F52A" w14:textId="77777777" w:rsidTr="006558FC">
        <w:trPr>
          <w:trHeight w:val="36"/>
        </w:trPr>
        <w:tc>
          <w:tcPr>
            <w:tcW w:w="3370" w:type="dxa"/>
          </w:tcPr>
          <w:p w14:paraId="5A862C5D" w14:textId="66502726" w:rsidR="00DC6142" w:rsidRPr="009259BB" w:rsidRDefault="00DC6142" w:rsidP="006558FC">
            <w:pPr>
              <w:jc w:val="center"/>
              <w:rPr>
                <w:rFonts w:ascii="Arial" w:hAnsi="Arial" w:cs="Arial"/>
                <w:sz w:val="22"/>
                <w:szCs w:val="22"/>
              </w:rPr>
            </w:pPr>
            <w:r w:rsidRPr="009259BB">
              <w:rPr>
                <w:rFonts w:ascii="Arial" w:hAnsi="Arial" w:cs="Arial"/>
                <w:sz w:val="22"/>
                <w:szCs w:val="22"/>
              </w:rPr>
              <w:t xml:space="preserve">CfaS – </w:t>
            </w:r>
            <w:r w:rsidRPr="00CF2483">
              <w:rPr>
                <w:rFonts w:ascii="Arial" w:hAnsi="Arial" w:cs="Arial"/>
                <w:sz w:val="22"/>
                <w:szCs w:val="22"/>
              </w:rPr>
              <w:t>Leishmania braziliensis</w:t>
            </w:r>
          </w:p>
        </w:tc>
        <w:tc>
          <w:tcPr>
            <w:tcW w:w="3370" w:type="dxa"/>
          </w:tcPr>
          <w:p w14:paraId="168E1C2E" w14:textId="77777777" w:rsidR="00734563" w:rsidRPr="009259BB" w:rsidRDefault="00734563" w:rsidP="006558FC">
            <w:pPr>
              <w:jc w:val="center"/>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A4H5C3_LEIBR</w:t>
            </w:r>
          </w:p>
          <w:p w14:paraId="6860CA0B" w14:textId="77777777" w:rsidR="00DC6142" w:rsidRPr="009259BB" w:rsidRDefault="00DC6142" w:rsidP="006558FC">
            <w:pPr>
              <w:jc w:val="center"/>
              <w:rPr>
                <w:rFonts w:ascii="Arial" w:hAnsi="Arial" w:cs="Arial"/>
                <w:color w:val="000000" w:themeColor="text1"/>
                <w:sz w:val="22"/>
                <w:szCs w:val="22"/>
              </w:rPr>
            </w:pPr>
          </w:p>
        </w:tc>
      </w:tr>
      <w:tr w:rsidR="00DC6142" w:rsidRPr="009259BB" w14:paraId="51EAA918" w14:textId="77777777" w:rsidTr="006558FC">
        <w:trPr>
          <w:trHeight w:val="246"/>
        </w:trPr>
        <w:tc>
          <w:tcPr>
            <w:tcW w:w="3370" w:type="dxa"/>
          </w:tcPr>
          <w:p w14:paraId="38513F0C" w14:textId="27AD2973" w:rsidR="00DC6142" w:rsidRPr="009259BB" w:rsidRDefault="00DC6142" w:rsidP="006558FC">
            <w:pPr>
              <w:jc w:val="center"/>
              <w:rPr>
                <w:rFonts w:ascii="Arial" w:hAnsi="Arial" w:cs="Arial"/>
                <w:sz w:val="22"/>
                <w:szCs w:val="22"/>
              </w:rPr>
            </w:pPr>
            <w:r w:rsidRPr="009259BB">
              <w:rPr>
                <w:rFonts w:ascii="Arial" w:hAnsi="Arial" w:cs="Arial"/>
                <w:sz w:val="22"/>
                <w:szCs w:val="22"/>
              </w:rPr>
              <w:t xml:space="preserve">CmaS – </w:t>
            </w:r>
            <w:r w:rsidRPr="00CF2483">
              <w:rPr>
                <w:rFonts w:ascii="Arial" w:hAnsi="Arial" w:cs="Arial"/>
                <w:sz w:val="22"/>
                <w:szCs w:val="22"/>
              </w:rPr>
              <w:t>Angomonas deanei</w:t>
            </w:r>
          </w:p>
        </w:tc>
        <w:tc>
          <w:tcPr>
            <w:tcW w:w="3370" w:type="dxa"/>
          </w:tcPr>
          <w:p w14:paraId="1FEC93B1" w14:textId="5A728ED6" w:rsidR="00DC6142" w:rsidRPr="009259BB" w:rsidRDefault="003328BB" w:rsidP="006558FC">
            <w:pPr>
              <w:jc w:val="center"/>
              <w:rPr>
                <w:rFonts w:ascii="Arial" w:hAnsi="Arial" w:cs="Arial"/>
                <w:color w:val="000000" w:themeColor="text1"/>
                <w:sz w:val="22"/>
                <w:szCs w:val="22"/>
              </w:rPr>
            </w:pPr>
            <w:r w:rsidRPr="009259BB">
              <w:rPr>
                <w:rFonts w:ascii="Arial" w:eastAsiaTheme="minorHAnsi" w:hAnsi="Arial" w:cs="Arial"/>
                <w:sz w:val="22"/>
                <w:szCs w:val="22"/>
                <w:lang w:eastAsia="en-US"/>
              </w:rPr>
              <w:t>A0A7G2CBB2_9TRYP</w:t>
            </w:r>
          </w:p>
        </w:tc>
      </w:tr>
      <w:tr w:rsidR="00DC6142" w:rsidRPr="009259BB" w14:paraId="03799DFF" w14:textId="77777777" w:rsidTr="006558FC">
        <w:trPr>
          <w:trHeight w:val="243"/>
        </w:trPr>
        <w:tc>
          <w:tcPr>
            <w:tcW w:w="3370" w:type="dxa"/>
          </w:tcPr>
          <w:p w14:paraId="3265D59C" w14:textId="6A179A8A" w:rsidR="00DC6142" w:rsidRPr="009259BB" w:rsidRDefault="00DC6142" w:rsidP="006558FC">
            <w:pPr>
              <w:jc w:val="center"/>
              <w:rPr>
                <w:rFonts w:ascii="Arial" w:hAnsi="Arial" w:cs="Arial"/>
                <w:sz w:val="22"/>
                <w:szCs w:val="22"/>
              </w:rPr>
            </w:pPr>
            <w:r w:rsidRPr="009259BB">
              <w:rPr>
                <w:rFonts w:ascii="Arial" w:hAnsi="Arial" w:cs="Arial"/>
                <w:sz w:val="22"/>
                <w:szCs w:val="22"/>
              </w:rPr>
              <w:t xml:space="preserve">CfaS – </w:t>
            </w:r>
            <w:r w:rsidRPr="00CF2483">
              <w:rPr>
                <w:rFonts w:ascii="Arial" w:hAnsi="Arial" w:cs="Arial"/>
                <w:sz w:val="22"/>
                <w:szCs w:val="22"/>
              </w:rPr>
              <w:t>Leptomonas pyrrhocoris</w:t>
            </w:r>
          </w:p>
        </w:tc>
        <w:tc>
          <w:tcPr>
            <w:tcW w:w="3370" w:type="dxa"/>
          </w:tcPr>
          <w:p w14:paraId="3106C4EB" w14:textId="77777777" w:rsidR="00734563" w:rsidRPr="009259BB" w:rsidRDefault="00734563" w:rsidP="006558FC">
            <w:pPr>
              <w:jc w:val="center"/>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A0A0N0VD97_9TRYP</w:t>
            </w:r>
          </w:p>
          <w:p w14:paraId="07C09DFD" w14:textId="77777777" w:rsidR="00DC6142" w:rsidRPr="009259BB" w:rsidRDefault="00DC6142" w:rsidP="006558FC">
            <w:pPr>
              <w:jc w:val="center"/>
              <w:rPr>
                <w:rFonts w:ascii="Arial" w:hAnsi="Arial" w:cs="Arial"/>
                <w:color w:val="000000" w:themeColor="text1"/>
                <w:sz w:val="22"/>
                <w:szCs w:val="22"/>
              </w:rPr>
            </w:pPr>
          </w:p>
        </w:tc>
      </w:tr>
      <w:tr w:rsidR="009605AD" w:rsidRPr="009259BB" w14:paraId="47C0BCE6" w14:textId="77777777" w:rsidTr="006558FC">
        <w:trPr>
          <w:trHeight w:val="215"/>
        </w:trPr>
        <w:tc>
          <w:tcPr>
            <w:tcW w:w="3370" w:type="dxa"/>
          </w:tcPr>
          <w:p w14:paraId="627331A9" w14:textId="77777777" w:rsidR="009605AD" w:rsidRPr="00CF2483" w:rsidRDefault="009605AD" w:rsidP="006558FC">
            <w:pPr>
              <w:jc w:val="center"/>
              <w:rPr>
                <w:rFonts w:ascii="Arial" w:hAnsi="Arial" w:cs="Arial"/>
                <w:sz w:val="22"/>
                <w:szCs w:val="22"/>
              </w:rPr>
            </w:pPr>
            <w:r w:rsidRPr="009259BB">
              <w:rPr>
                <w:rFonts w:ascii="Arial" w:hAnsi="Arial" w:cs="Arial"/>
                <w:sz w:val="22"/>
                <w:szCs w:val="22"/>
              </w:rPr>
              <w:t xml:space="preserve">CmaS – </w:t>
            </w:r>
            <w:r w:rsidRPr="00CF2483">
              <w:rPr>
                <w:rFonts w:ascii="Arial" w:hAnsi="Arial" w:cs="Arial"/>
                <w:sz w:val="22"/>
                <w:szCs w:val="22"/>
              </w:rPr>
              <w:t>Leishmania donovani</w:t>
            </w:r>
          </w:p>
          <w:p w14:paraId="6BAF041E" w14:textId="490CF7AA" w:rsidR="009605AD" w:rsidRPr="009259BB" w:rsidRDefault="009605AD" w:rsidP="006558FC">
            <w:pPr>
              <w:jc w:val="center"/>
              <w:rPr>
                <w:rFonts w:ascii="Arial" w:hAnsi="Arial" w:cs="Arial"/>
                <w:sz w:val="22"/>
                <w:szCs w:val="22"/>
              </w:rPr>
            </w:pPr>
          </w:p>
        </w:tc>
        <w:tc>
          <w:tcPr>
            <w:tcW w:w="3370" w:type="dxa"/>
          </w:tcPr>
          <w:p w14:paraId="6B6E5B77" w14:textId="77777777" w:rsidR="009605AD" w:rsidRPr="009259BB" w:rsidRDefault="009605AD" w:rsidP="006558FC">
            <w:pPr>
              <w:jc w:val="center"/>
              <w:rPr>
                <w:rFonts w:ascii="Arial" w:eastAsiaTheme="minorHAnsi" w:hAnsi="Arial" w:cs="Arial"/>
                <w:sz w:val="22"/>
                <w:szCs w:val="22"/>
                <w:lang w:eastAsia="en-US"/>
              </w:rPr>
            </w:pPr>
            <w:r w:rsidRPr="009259BB">
              <w:rPr>
                <w:rFonts w:ascii="Arial" w:eastAsiaTheme="minorHAnsi" w:hAnsi="Arial" w:cs="Arial"/>
                <w:sz w:val="22"/>
                <w:szCs w:val="22"/>
                <w:lang w:eastAsia="en-US"/>
              </w:rPr>
              <w:t>A0A504XJ39_LEIDO</w:t>
            </w:r>
          </w:p>
          <w:p w14:paraId="343DF3DA" w14:textId="72429CC8" w:rsidR="009605AD" w:rsidRPr="009259BB" w:rsidRDefault="009605AD" w:rsidP="006558FC">
            <w:pPr>
              <w:jc w:val="center"/>
              <w:rPr>
                <w:rFonts w:ascii="Arial" w:hAnsi="Arial" w:cs="Arial"/>
                <w:color w:val="000000" w:themeColor="text1"/>
                <w:sz w:val="22"/>
                <w:szCs w:val="22"/>
              </w:rPr>
            </w:pPr>
          </w:p>
        </w:tc>
      </w:tr>
      <w:tr w:rsidR="009605AD" w:rsidRPr="009259BB" w14:paraId="598BF6D1" w14:textId="77777777" w:rsidTr="006558FC">
        <w:trPr>
          <w:trHeight w:val="243"/>
        </w:trPr>
        <w:tc>
          <w:tcPr>
            <w:tcW w:w="3370" w:type="dxa"/>
          </w:tcPr>
          <w:p w14:paraId="481BA111" w14:textId="0F753C7C" w:rsidR="009605AD" w:rsidRPr="009259BB" w:rsidRDefault="009605AD" w:rsidP="006558FC">
            <w:pPr>
              <w:jc w:val="center"/>
              <w:rPr>
                <w:rFonts w:ascii="Arial" w:hAnsi="Arial" w:cs="Arial"/>
                <w:sz w:val="22"/>
                <w:szCs w:val="22"/>
              </w:rPr>
            </w:pPr>
            <w:r w:rsidRPr="009259BB">
              <w:rPr>
                <w:rFonts w:ascii="Arial" w:hAnsi="Arial" w:cs="Arial"/>
                <w:sz w:val="22"/>
                <w:szCs w:val="22"/>
              </w:rPr>
              <w:t xml:space="preserve">CfaS – </w:t>
            </w:r>
            <w:r w:rsidRPr="00CF2483">
              <w:rPr>
                <w:rFonts w:ascii="Arial" w:hAnsi="Arial" w:cs="Arial"/>
                <w:sz w:val="22"/>
                <w:szCs w:val="22"/>
              </w:rPr>
              <w:t>Leishmania panamensis</w:t>
            </w:r>
          </w:p>
        </w:tc>
        <w:tc>
          <w:tcPr>
            <w:tcW w:w="3370" w:type="dxa"/>
          </w:tcPr>
          <w:p w14:paraId="7741DB60" w14:textId="77777777" w:rsidR="009605AD" w:rsidRPr="009259BB" w:rsidRDefault="009605AD" w:rsidP="006558FC">
            <w:pPr>
              <w:jc w:val="center"/>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A0A088RJ87_9TRYP</w:t>
            </w:r>
          </w:p>
          <w:p w14:paraId="66FED706" w14:textId="77777777" w:rsidR="009605AD" w:rsidRPr="009259BB" w:rsidRDefault="009605AD" w:rsidP="006558FC">
            <w:pPr>
              <w:ind w:firstLine="720"/>
              <w:jc w:val="center"/>
              <w:rPr>
                <w:rFonts w:ascii="Arial" w:hAnsi="Arial" w:cs="Arial"/>
                <w:color w:val="000000" w:themeColor="text1"/>
                <w:sz w:val="22"/>
                <w:szCs w:val="22"/>
              </w:rPr>
            </w:pPr>
          </w:p>
        </w:tc>
      </w:tr>
      <w:tr w:rsidR="009605AD" w:rsidRPr="009259BB" w14:paraId="61BBA5EC" w14:textId="77777777" w:rsidTr="006558FC">
        <w:trPr>
          <w:trHeight w:val="243"/>
        </w:trPr>
        <w:tc>
          <w:tcPr>
            <w:tcW w:w="3370" w:type="dxa"/>
          </w:tcPr>
          <w:p w14:paraId="69889082" w14:textId="4B508712" w:rsidR="009605AD" w:rsidRPr="009259BB" w:rsidRDefault="009605AD" w:rsidP="006558FC">
            <w:pPr>
              <w:jc w:val="center"/>
              <w:rPr>
                <w:rFonts w:ascii="Arial" w:hAnsi="Arial" w:cs="Arial"/>
                <w:sz w:val="22"/>
                <w:szCs w:val="22"/>
              </w:rPr>
            </w:pPr>
            <w:r w:rsidRPr="009259BB">
              <w:rPr>
                <w:rFonts w:ascii="Arial" w:hAnsi="Arial" w:cs="Arial"/>
                <w:sz w:val="22"/>
                <w:szCs w:val="22"/>
              </w:rPr>
              <w:t xml:space="preserve">CfaS – </w:t>
            </w:r>
            <w:r w:rsidRPr="00CF2483">
              <w:rPr>
                <w:rFonts w:ascii="Arial" w:hAnsi="Arial" w:cs="Arial"/>
                <w:sz w:val="22"/>
                <w:szCs w:val="22"/>
              </w:rPr>
              <w:t>Leishmania donovani</w:t>
            </w:r>
          </w:p>
        </w:tc>
        <w:tc>
          <w:tcPr>
            <w:tcW w:w="3370" w:type="dxa"/>
          </w:tcPr>
          <w:p w14:paraId="371CAA3D" w14:textId="2D67C7E3" w:rsidR="009605AD" w:rsidRPr="009259BB" w:rsidRDefault="009605AD" w:rsidP="006558FC">
            <w:pPr>
              <w:jc w:val="center"/>
              <w:rPr>
                <w:rFonts w:ascii="Arial" w:hAnsi="Arial" w:cs="Arial"/>
                <w:color w:val="000000" w:themeColor="text1"/>
                <w:sz w:val="22"/>
                <w:szCs w:val="22"/>
              </w:rPr>
            </w:pPr>
            <w:r w:rsidRPr="009259BB">
              <w:rPr>
                <w:rFonts w:ascii="Arial" w:eastAsiaTheme="minorHAnsi" w:hAnsi="Arial" w:cs="Arial"/>
                <w:sz w:val="22"/>
                <w:szCs w:val="22"/>
                <w:lang w:eastAsia="en-US"/>
              </w:rPr>
              <w:t>E9B9G1_LEIDB</w:t>
            </w:r>
          </w:p>
        </w:tc>
      </w:tr>
      <w:tr w:rsidR="009605AD" w:rsidRPr="009259BB" w14:paraId="311AF51D" w14:textId="77777777" w:rsidTr="006558FC">
        <w:trPr>
          <w:trHeight w:val="243"/>
        </w:trPr>
        <w:tc>
          <w:tcPr>
            <w:tcW w:w="3370" w:type="dxa"/>
          </w:tcPr>
          <w:p w14:paraId="76D93EAD" w14:textId="55243353" w:rsidR="009605AD" w:rsidRPr="009259BB" w:rsidRDefault="009605AD" w:rsidP="006558FC">
            <w:pPr>
              <w:jc w:val="center"/>
              <w:rPr>
                <w:rFonts w:ascii="Arial" w:hAnsi="Arial" w:cs="Arial"/>
                <w:sz w:val="22"/>
                <w:szCs w:val="22"/>
              </w:rPr>
            </w:pPr>
            <w:r w:rsidRPr="009259BB">
              <w:rPr>
                <w:rFonts w:ascii="Arial" w:hAnsi="Arial" w:cs="Arial"/>
                <w:sz w:val="22"/>
                <w:szCs w:val="22"/>
              </w:rPr>
              <w:t xml:space="preserve">Uncharacterised protein – </w:t>
            </w:r>
            <w:r w:rsidRPr="00CF2483">
              <w:rPr>
                <w:rFonts w:ascii="Arial" w:hAnsi="Arial" w:cs="Arial"/>
                <w:sz w:val="22"/>
                <w:szCs w:val="22"/>
              </w:rPr>
              <w:t>Phytomonas</w:t>
            </w:r>
            <w:r w:rsidRPr="009259BB">
              <w:rPr>
                <w:rFonts w:ascii="Arial" w:hAnsi="Arial" w:cs="Arial"/>
                <w:sz w:val="22"/>
                <w:szCs w:val="22"/>
              </w:rPr>
              <w:t xml:space="preserve"> sp. Isolate</w:t>
            </w:r>
          </w:p>
        </w:tc>
        <w:tc>
          <w:tcPr>
            <w:tcW w:w="3370" w:type="dxa"/>
          </w:tcPr>
          <w:p w14:paraId="2B5ECE08" w14:textId="77777777" w:rsidR="009605AD" w:rsidRPr="009259BB" w:rsidRDefault="009605AD" w:rsidP="006558FC">
            <w:pPr>
              <w:jc w:val="center"/>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W6KGK6_9TRYP</w:t>
            </w:r>
          </w:p>
          <w:p w14:paraId="07465AED" w14:textId="77777777" w:rsidR="009605AD" w:rsidRPr="009259BB" w:rsidRDefault="009605AD" w:rsidP="006558FC">
            <w:pPr>
              <w:jc w:val="center"/>
              <w:rPr>
                <w:rFonts w:ascii="Arial" w:hAnsi="Arial" w:cs="Arial"/>
                <w:color w:val="000000" w:themeColor="text1"/>
                <w:sz w:val="22"/>
                <w:szCs w:val="22"/>
              </w:rPr>
            </w:pPr>
          </w:p>
        </w:tc>
      </w:tr>
      <w:tr w:rsidR="009605AD" w:rsidRPr="009259BB" w14:paraId="363FE2C6" w14:textId="77777777" w:rsidTr="006558FC">
        <w:trPr>
          <w:trHeight w:val="243"/>
        </w:trPr>
        <w:tc>
          <w:tcPr>
            <w:tcW w:w="3370" w:type="dxa"/>
          </w:tcPr>
          <w:p w14:paraId="723A2A28" w14:textId="68D1E8BE" w:rsidR="009605AD" w:rsidRPr="009259BB" w:rsidRDefault="009605AD" w:rsidP="006558FC">
            <w:pPr>
              <w:jc w:val="center"/>
              <w:rPr>
                <w:rFonts w:ascii="Arial" w:hAnsi="Arial" w:cs="Arial"/>
                <w:sz w:val="22"/>
                <w:szCs w:val="22"/>
              </w:rPr>
            </w:pPr>
            <w:r w:rsidRPr="009259BB">
              <w:rPr>
                <w:rFonts w:ascii="Arial" w:hAnsi="Arial" w:cs="Arial"/>
                <w:sz w:val="22"/>
                <w:szCs w:val="22"/>
              </w:rPr>
              <w:t xml:space="preserve">CfaS – </w:t>
            </w:r>
            <w:r w:rsidRPr="00CF2483">
              <w:rPr>
                <w:rFonts w:ascii="Arial" w:hAnsi="Arial" w:cs="Arial"/>
                <w:sz w:val="22"/>
                <w:szCs w:val="22"/>
              </w:rPr>
              <w:t>Leishmania tarentolae</w:t>
            </w:r>
          </w:p>
        </w:tc>
        <w:tc>
          <w:tcPr>
            <w:tcW w:w="3370" w:type="dxa"/>
          </w:tcPr>
          <w:p w14:paraId="472EF8FA" w14:textId="77777777" w:rsidR="009605AD" w:rsidRPr="009259BB" w:rsidRDefault="009605AD" w:rsidP="006558FC">
            <w:pPr>
              <w:autoSpaceDE w:val="0"/>
              <w:autoSpaceDN w:val="0"/>
              <w:adjustRightInd w:val="0"/>
              <w:jc w:val="center"/>
              <w:rPr>
                <w:rFonts w:ascii="Arial" w:eastAsiaTheme="minorHAnsi" w:hAnsi="Arial" w:cs="Arial"/>
                <w:sz w:val="22"/>
                <w:szCs w:val="22"/>
                <w:lang w:eastAsia="en-US"/>
              </w:rPr>
            </w:pPr>
            <w:r w:rsidRPr="009259BB">
              <w:rPr>
                <w:rFonts w:ascii="Arial" w:eastAsiaTheme="minorHAnsi" w:hAnsi="Arial" w:cs="Arial"/>
                <w:sz w:val="22"/>
                <w:szCs w:val="22"/>
                <w:lang w:eastAsia="en-US"/>
              </w:rPr>
              <w:t>A0A640KAQ7_LEITA</w:t>
            </w:r>
          </w:p>
          <w:p w14:paraId="3C702B74" w14:textId="77777777" w:rsidR="009605AD" w:rsidRPr="009259BB" w:rsidRDefault="009605AD" w:rsidP="006558FC">
            <w:pPr>
              <w:jc w:val="center"/>
              <w:rPr>
                <w:rFonts w:ascii="Arial" w:hAnsi="Arial" w:cs="Arial"/>
                <w:color w:val="000000" w:themeColor="text1"/>
                <w:sz w:val="22"/>
                <w:szCs w:val="22"/>
              </w:rPr>
            </w:pPr>
          </w:p>
        </w:tc>
      </w:tr>
      <w:tr w:rsidR="009605AD" w:rsidRPr="009259BB" w14:paraId="60622F97" w14:textId="77777777" w:rsidTr="006558FC">
        <w:trPr>
          <w:trHeight w:val="307"/>
        </w:trPr>
        <w:tc>
          <w:tcPr>
            <w:tcW w:w="3370" w:type="dxa"/>
          </w:tcPr>
          <w:p w14:paraId="4BEB9368" w14:textId="68A839C3" w:rsidR="009605AD" w:rsidRPr="009259BB" w:rsidRDefault="009605AD" w:rsidP="006558FC">
            <w:pPr>
              <w:jc w:val="center"/>
              <w:rPr>
                <w:rFonts w:ascii="Arial" w:hAnsi="Arial" w:cs="Arial"/>
                <w:sz w:val="22"/>
                <w:szCs w:val="22"/>
              </w:rPr>
            </w:pPr>
            <w:r w:rsidRPr="009259BB">
              <w:rPr>
                <w:rFonts w:ascii="Arial" w:hAnsi="Arial" w:cs="Arial"/>
                <w:sz w:val="22"/>
                <w:szCs w:val="22"/>
              </w:rPr>
              <w:t xml:space="preserve">CfaS – </w:t>
            </w:r>
            <w:r w:rsidRPr="00CF2483">
              <w:rPr>
                <w:rFonts w:ascii="Arial" w:hAnsi="Arial" w:cs="Arial"/>
                <w:sz w:val="22"/>
                <w:szCs w:val="22"/>
              </w:rPr>
              <w:t>Leptomonas seymouri</w:t>
            </w:r>
          </w:p>
        </w:tc>
        <w:tc>
          <w:tcPr>
            <w:tcW w:w="3370" w:type="dxa"/>
          </w:tcPr>
          <w:p w14:paraId="595773F7" w14:textId="77777777" w:rsidR="009605AD" w:rsidRPr="009259BB" w:rsidRDefault="009605AD" w:rsidP="006558FC">
            <w:pPr>
              <w:jc w:val="center"/>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A0A0N0P927_LEPSE</w:t>
            </w:r>
          </w:p>
          <w:p w14:paraId="2782CF94" w14:textId="77777777" w:rsidR="009605AD" w:rsidRPr="009259BB" w:rsidRDefault="009605AD" w:rsidP="006558FC">
            <w:pPr>
              <w:jc w:val="center"/>
              <w:rPr>
                <w:rFonts w:ascii="Arial" w:hAnsi="Arial" w:cs="Arial"/>
                <w:color w:val="000000" w:themeColor="text1"/>
                <w:sz w:val="22"/>
                <w:szCs w:val="22"/>
              </w:rPr>
            </w:pPr>
          </w:p>
        </w:tc>
      </w:tr>
      <w:tr w:rsidR="009605AD" w:rsidRPr="009259BB" w14:paraId="22D06AD3" w14:textId="77777777" w:rsidTr="006558FC">
        <w:trPr>
          <w:trHeight w:val="276"/>
        </w:trPr>
        <w:tc>
          <w:tcPr>
            <w:tcW w:w="3370" w:type="dxa"/>
          </w:tcPr>
          <w:p w14:paraId="31C890FE" w14:textId="5840CD33" w:rsidR="009605AD" w:rsidRPr="009259BB" w:rsidRDefault="009605AD" w:rsidP="006558FC">
            <w:pPr>
              <w:jc w:val="center"/>
              <w:rPr>
                <w:rFonts w:ascii="Arial" w:hAnsi="Arial" w:cs="Arial"/>
                <w:i/>
                <w:iCs/>
                <w:color w:val="FF0000"/>
                <w:sz w:val="22"/>
                <w:szCs w:val="22"/>
              </w:rPr>
            </w:pPr>
            <w:r w:rsidRPr="009259BB">
              <w:rPr>
                <w:rFonts w:ascii="Arial" w:hAnsi="Arial" w:cs="Arial"/>
                <w:color w:val="FF0000"/>
                <w:sz w:val="22"/>
                <w:szCs w:val="22"/>
              </w:rPr>
              <w:t xml:space="preserve">CmaS – </w:t>
            </w:r>
            <w:r w:rsidRPr="00CF2483">
              <w:rPr>
                <w:rFonts w:ascii="Arial" w:hAnsi="Arial" w:cs="Arial"/>
                <w:color w:val="FF0000"/>
                <w:sz w:val="22"/>
                <w:szCs w:val="22"/>
              </w:rPr>
              <w:t>Leishmania braziliensis</w:t>
            </w:r>
          </w:p>
        </w:tc>
        <w:tc>
          <w:tcPr>
            <w:tcW w:w="3370" w:type="dxa"/>
          </w:tcPr>
          <w:p w14:paraId="766F31A4" w14:textId="27E413A1" w:rsidR="009605AD" w:rsidRPr="009259BB" w:rsidRDefault="009605AD" w:rsidP="006558FC">
            <w:pPr>
              <w:jc w:val="center"/>
              <w:rPr>
                <w:rFonts w:ascii="Arial" w:hAnsi="Arial" w:cs="Arial"/>
                <w:color w:val="FF0000"/>
                <w:sz w:val="22"/>
                <w:szCs w:val="22"/>
              </w:rPr>
            </w:pPr>
            <w:r w:rsidRPr="009259BB">
              <w:rPr>
                <w:rFonts w:ascii="Arial" w:eastAsiaTheme="minorHAnsi" w:hAnsi="Arial" w:cs="Arial"/>
                <w:color w:val="FF0000"/>
                <w:sz w:val="22"/>
                <w:szCs w:val="22"/>
                <w:lang w:eastAsia="en-US"/>
              </w:rPr>
              <w:t>A0A3P3YYW4_LEIBR</w:t>
            </w:r>
          </w:p>
        </w:tc>
      </w:tr>
      <w:tr w:rsidR="009605AD" w:rsidRPr="009259BB" w14:paraId="1CEBC492" w14:textId="77777777" w:rsidTr="006558FC">
        <w:trPr>
          <w:trHeight w:val="270"/>
        </w:trPr>
        <w:tc>
          <w:tcPr>
            <w:tcW w:w="3370" w:type="dxa"/>
          </w:tcPr>
          <w:p w14:paraId="309ED913" w14:textId="14DB1BDD" w:rsidR="009605AD" w:rsidRPr="009259BB" w:rsidRDefault="009605AD" w:rsidP="006558FC">
            <w:pPr>
              <w:jc w:val="center"/>
              <w:rPr>
                <w:rFonts w:ascii="Arial" w:hAnsi="Arial" w:cs="Arial"/>
                <w:color w:val="FF0000"/>
                <w:sz w:val="22"/>
                <w:szCs w:val="22"/>
              </w:rPr>
            </w:pPr>
            <w:r w:rsidRPr="009259BB">
              <w:rPr>
                <w:rFonts w:ascii="Arial" w:hAnsi="Arial" w:cs="Arial"/>
                <w:color w:val="FF0000"/>
                <w:sz w:val="22"/>
                <w:szCs w:val="22"/>
              </w:rPr>
              <w:t xml:space="preserve">CfaS – </w:t>
            </w:r>
            <w:r w:rsidRPr="00CF2483">
              <w:rPr>
                <w:rFonts w:ascii="Arial" w:hAnsi="Arial" w:cs="Arial"/>
                <w:color w:val="FF0000"/>
                <w:sz w:val="22"/>
                <w:szCs w:val="22"/>
              </w:rPr>
              <w:t>Leishmania guyane</w:t>
            </w:r>
            <w:r w:rsidR="00EB4AFD" w:rsidRPr="00CF2483">
              <w:rPr>
                <w:rFonts w:ascii="Arial" w:hAnsi="Arial" w:cs="Arial"/>
                <w:color w:val="FF0000"/>
                <w:sz w:val="22"/>
                <w:szCs w:val="22"/>
              </w:rPr>
              <w:t>n</w:t>
            </w:r>
            <w:r w:rsidRPr="00CF2483">
              <w:rPr>
                <w:rFonts w:ascii="Arial" w:hAnsi="Arial" w:cs="Arial"/>
                <w:color w:val="FF0000"/>
                <w:sz w:val="22"/>
                <w:szCs w:val="22"/>
              </w:rPr>
              <w:t>sis</w:t>
            </w:r>
          </w:p>
        </w:tc>
        <w:tc>
          <w:tcPr>
            <w:tcW w:w="3370" w:type="dxa"/>
          </w:tcPr>
          <w:p w14:paraId="58FA7F20" w14:textId="51B0B10D" w:rsidR="009605AD" w:rsidRPr="009259BB" w:rsidRDefault="009605AD" w:rsidP="006558FC">
            <w:pPr>
              <w:jc w:val="center"/>
              <w:rPr>
                <w:rFonts w:ascii="Arial" w:hAnsi="Arial" w:cs="Arial"/>
                <w:color w:val="FF0000"/>
                <w:sz w:val="22"/>
                <w:szCs w:val="22"/>
              </w:rPr>
            </w:pPr>
            <w:r w:rsidRPr="009259BB">
              <w:rPr>
                <w:rFonts w:ascii="Arial" w:eastAsiaTheme="minorHAnsi" w:hAnsi="Arial" w:cs="Arial"/>
                <w:color w:val="FF0000"/>
                <w:sz w:val="22"/>
                <w:szCs w:val="22"/>
                <w:lang w:eastAsia="en-US"/>
              </w:rPr>
              <w:t>A0A1E1IQ06_LEIGU</w:t>
            </w:r>
          </w:p>
        </w:tc>
      </w:tr>
      <w:tr w:rsidR="009605AD" w:rsidRPr="009259BB" w14:paraId="3DF9D362" w14:textId="77777777" w:rsidTr="006558FC">
        <w:trPr>
          <w:trHeight w:val="295"/>
        </w:trPr>
        <w:tc>
          <w:tcPr>
            <w:tcW w:w="3370" w:type="dxa"/>
          </w:tcPr>
          <w:p w14:paraId="1BE0D5A1" w14:textId="5843AF19" w:rsidR="009605AD" w:rsidRPr="009259BB" w:rsidRDefault="009605AD" w:rsidP="006558FC">
            <w:pPr>
              <w:jc w:val="center"/>
              <w:rPr>
                <w:rFonts w:ascii="Arial" w:hAnsi="Arial" w:cs="Arial"/>
                <w:color w:val="FF0000"/>
                <w:sz w:val="22"/>
                <w:szCs w:val="22"/>
              </w:rPr>
            </w:pPr>
            <w:r w:rsidRPr="009259BB">
              <w:rPr>
                <w:rFonts w:ascii="Arial" w:hAnsi="Arial" w:cs="Arial"/>
                <w:color w:val="FF0000"/>
                <w:sz w:val="22"/>
                <w:szCs w:val="22"/>
              </w:rPr>
              <w:t xml:space="preserve">CmaS – </w:t>
            </w:r>
            <w:r w:rsidRPr="00CF2483">
              <w:rPr>
                <w:rFonts w:ascii="Arial" w:hAnsi="Arial" w:cs="Arial"/>
                <w:color w:val="FF0000"/>
                <w:sz w:val="22"/>
                <w:szCs w:val="22"/>
              </w:rPr>
              <w:t>Leptomonas donovani</w:t>
            </w:r>
          </w:p>
        </w:tc>
        <w:tc>
          <w:tcPr>
            <w:tcW w:w="3370" w:type="dxa"/>
          </w:tcPr>
          <w:p w14:paraId="74F1A819" w14:textId="5B635FEA" w:rsidR="009605AD" w:rsidRPr="009259BB" w:rsidRDefault="009605AD" w:rsidP="006558FC">
            <w:pPr>
              <w:autoSpaceDE w:val="0"/>
              <w:autoSpaceDN w:val="0"/>
              <w:adjustRightInd w:val="0"/>
              <w:jc w:val="center"/>
              <w:rPr>
                <w:rFonts w:ascii="Arial" w:eastAsiaTheme="minorHAnsi" w:hAnsi="Arial" w:cs="Arial"/>
                <w:color w:val="FF0000"/>
                <w:sz w:val="22"/>
                <w:szCs w:val="22"/>
                <w:lang w:eastAsia="en-US"/>
              </w:rPr>
            </w:pPr>
            <w:r w:rsidRPr="009259BB">
              <w:rPr>
                <w:rFonts w:ascii="Arial" w:eastAsiaTheme="minorHAnsi" w:hAnsi="Arial" w:cs="Arial"/>
                <w:color w:val="FF0000"/>
                <w:sz w:val="22"/>
                <w:szCs w:val="22"/>
                <w:lang w:eastAsia="en-US"/>
              </w:rPr>
              <w:t>A0A504Y0L9_LEIDO</w:t>
            </w:r>
          </w:p>
          <w:p w14:paraId="1B704AFF" w14:textId="77777777" w:rsidR="009605AD" w:rsidRPr="009259BB" w:rsidRDefault="009605AD" w:rsidP="006558FC">
            <w:pPr>
              <w:jc w:val="center"/>
              <w:rPr>
                <w:rFonts w:ascii="Arial" w:hAnsi="Arial" w:cs="Arial"/>
                <w:color w:val="FF0000"/>
                <w:sz w:val="22"/>
                <w:szCs w:val="22"/>
              </w:rPr>
            </w:pPr>
          </w:p>
        </w:tc>
      </w:tr>
    </w:tbl>
    <w:p w14:paraId="1FA39B67" w14:textId="77777777" w:rsidR="006558FC" w:rsidRPr="009259BB" w:rsidRDefault="006558FC" w:rsidP="006558FC">
      <w:pPr>
        <w:jc w:val="center"/>
        <w:rPr>
          <w:rFonts w:ascii="Arial" w:hAnsi="Arial" w:cs="Arial"/>
          <w:sz w:val="22"/>
          <w:szCs w:val="22"/>
        </w:rPr>
      </w:pPr>
    </w:p>
    <w:p w14:paraId="628D8513" w14:textId="77777777" w:rsidR="006558FC" w:rsidRPr="009259BB" w:rsidRDefault="006558FC" w:rsidP="006558FC">
      <w:pPr>
        <w:tabs>
          <w:tab w:val="left" w:pos="2863"/>
        </w:tabs>
        <w:jc w:val="center"/>
        <w:rPr>
          <w:rFonts w:ascii="Arial" w:hAnsi="Arial" w:cs="Arial"/>
          <w:sz w:val="22"/>
          <w:szCs w:val="22"/>
        </w:rPr>
      </w:pPr>
      <w:r w:rsidRPr="009259BB">
        <w:rPr>
          <w:rFonts w:ascii="Arial" w:hAnsi="Arial" w:cs="Arial"/>
          <w:sz w:val="22"/>
          <w:szCs w:val="22"/>
        </w:rPr>
        <w:t xml:space="preserve">Table </w:t>
      </w:r>
      <w:r>
        <w:rPr>
          <w:rFonts w:ascii="Arial" w:hAnsi="Arial" w:cs="Arial"/>
          <w:sz w:val="22"/>
          <w:szCs w:val="22"/>
        </w:rPr>
        <w:t>4</w:t>
      </w:r>
      <w:r w:rsidRPr="009259BB">
        <w:rPr>
          <w:rFonts w:ascii="Arial" w:hAnsi="Arial" w:cs="Arial"/>
          <w:sz w:val="22"/>
          <w:szCs w:val="22"/>
        </w:rPr>
        <w:t>: Homologues of CfaS, taken from UniProt. 11 of the 14 homologues, were able to be converted into their corresponding nucleotide sequences, ncfp failed to convert 3 (shown in red). These 11 sequences along with CfaS were used in the production of phylogenetic tree.</w:t>
      </w:r>
    </w:p>
    <w:p w14:paraId="4C5B05F3" w14:textId="2BB8E5F7" w:rsidR="0095694A" w:rsidRDefault="0095694A" w:rsidP="009259BB">
      <w:pPr>
        <w:spacing w:line="360" w:lineRule="auto"/>
        <w:rPr>
          <w:rFonts w:ascii="Arial" w:hAnsi="Arial" w:cs="Arial"/>
          <w:sz w:val="22"/>
          <w:szCs w:val="22"/>
        </w:rPr>
      </w:pPr>
    </w:p>
    <w:p w14:paraId="6F5AF68D" w14:textId="0FB1822A" w:rsidR="006558FC" w:rsidRDefault="006558FC" w:rsidP="009259BB">
      <w:pPr>
        <w:spacing w:line="360" w:lineRule="auto"/>
        <w:rPr>
          <w:rFonts w:ascii="Arial" w:hAnsi="Arial" w:cs="Arial"/>
          <w:sz w:val="22"/>
          <w:szCs w:val="22"/>
        </w:rPr>
      </w:pPr>
    </w:p>
    <w:p w14:paraId="27DB3597" w14:textId="77777777" w:rsidR="006558FC" w:rsidRDefault="006558FC" w:rsidP="009259BB">
      <w:pPr>
        <w:spacing w:line="360" w:lineRule="auto"/>
        <w:rPr>
          <w:rFonts w:ascii="Arial" w:hAnsi="Arial" w:cs="Arial"/>
          <w:sz w:val="22"/>
          <w:szCs w:val="22"/>
        </w:rPr>
      </w:pPr>
    </w:p>
    <w:p w14:paraId="030FA414" w14:textId="0A1639C8" w:rsidR="006558FC" w:rsidRDefault="006558FC" w:rsidP="009259BB">
      <w:pPr>
        <w:spacing w:line="360" w:lineRule="auto"/>
        <w:rPr>
          <w:rFonts w:ascii="Arial" w:hAnsi="Arial" w:cs="Arial"/>
          <w:sz w:val="22"/>
          <w:szCs w:val="22"/>
        </w:rPr>
      </w:pPr>
    </w:p>
    <w:p w14:paraId="11B36F13" w14:textId="77777777" w:rsidR="006558FC" w:rsidRPr="009259BB" w:rsidRDefault="006558FC" w:rsidP="009259BB">
      <w:pPr>
        <w:spacing w:line="360" w:lineRule="auto"/>
        <w:rPr>
          <w:rFonts w:ascii="Arial" w:hAnsi="Arial" w:cs="Arial"/>
          <w:sz w:val="22"/>
          <w:szCs w:val="22"/>
        </w:rPr>
      </w:pPr>
    </w:p>
    <w:p w14:paraId="7EE866D3" w14:textId="34BDA36A" w:rsidR="00E57115" w:rsidRPr="009259BB" w:rsidRDefault="00E57115" w:rsidP="009259BB">
      <w:pPr>
        <w:spacing w:line="360" w:lineRule="auto"/>
        <w:rPr>
          <w:rFonts w:ascii="Arial" w:hAnsi="Arial" w:cs="Arial"/>
          <w:sz w:val="22"/>
          <w:szCs w:val="22"/>
        </w:rPr>
      </w:pPr>
    </w:p>
    <w:p w14:paraId="6A32EF99" w14:textId="3F1EB578" w:rsidR="00E57115" w:rsidRPr="009259BB" w:rsidRDefault="00E57115" w:rsidP="009259BB">
      <w:pPr>
        <w:spacing w:line="360" w:lineRule="auto"/>
        <w:rPr>
          <w:rFonts w:ascii="Arial" w:hAnsi="Arial" w:cs="Arial"/>
          <w:sz w:val="22"/>
          <w:szCs w:val="22"/>
        </w:rPr>
      </w:pPr>
    </w:p>
    <w:p w14:paraId="1824A439" w14:textId="50BCDA33" w:rsidR="00E57115" w:rsidRPr="009259BB" w:rsidRDefault="00E57115" w:rsidP="009259BB">
      <w:pPr>
        <w:spacing w:line="360" w:lineRule="auto"/>
        <w:rPr>
          <w:rFonts w:ascii="Arial" w:hAnsi="Arial" w:cs="Arial"/>
          <w:sz w:val="22"/>
          <w:szCs w:val="22"/>
        </w:rPr>
      </w:pPr>
    </w:p>
    <w:p w14:paraId="780BB8E8" w14:textId="74C18913" w:rsidR="00E57115" w:rsidRPr="009259BB" w:rsidRDefault="00E57115" w:rsidP="009259BB">
      <w:pPr>
        <w:spacing w:line="360" w:lineRule="auto"/>
        <w:rPr>
          <w:rFonts w:ascii="Arial" w:hAnsi="Arial" w:cs="Arial"/>
          <w:sz w:val="22"/>
          <w:szCs w:val="22"/>
        </w:rPr>
      </w:pPr>
    </w:p>
    <w:p w14:paraId="3FB49437" w14:textId="0DA6D4A1" w:rsidR="00E57115" w:rsidRPr="009259BB" w:rsidRDefault="00E57115" w:rsidP="009259BB">
      <w:pPr>
        <w:spacing w:line="360" w:lineRule="auto"/>
        <w:rPr>
          <w:rFonts w:ascii="Arial" w:hAnsi="Arial" w:cs="Arial"/>
          <w:sz w:val="22"/>
          <w:szCs w:val="22"/>
        </w:rPr>
      </w:pPr>
    </w:p>
    <w:p w14:paraId="5437E560" w14:textId="7F677940" w:rsidR="00E57115" w:rsidRPr="009259BB" w:rsidRDefault="00E57115" w:rsidP="009259BB">
      <w:pPr>
        <w:spacing w:line="360" w:lineRule="auto"/>
        <w:rPr>
          <w:rFonts w:ascii="Arial" w:hAnsi="Arial" w:cs="Arial"/>
          <w:sz w:val="22"/>
          <w:szCs w:val="22"/>
        </w:rPr>
      </w:pPr>
    </w:p>
    <w:p w14:paraId="3FA3833D" w14:textId="7EEE7FB7" w:rsidR="00E57115" w:rsidRPr="009259BB" w:rsidRDefault="00E57115" w:rsidP="009259BB">
      <w:pPr>
        <w:spacing w:line="360" w:lineRule="auto"/>
        <w:rPr>
          <w:rFonts w:ascii="Arial" w:hAnsi="Arial" w:cs="Arial"/>
          <w:sz w:val="22"/>
          <w:szCs w:val="22"/>
        </w:rPr>
      </w:pPr>
    </w:p>
    <w:p w14:paraId="1EA69767" w14:textId="780B1112" w:rsidR="00E57115" w:rsidRPr="009259BB" w:rsidRDefault="00E57115" w:rsidP="009259BB">
      <w:pPr>
        <w:spacing w:line="360" w:lineRule="auto"/>
        <w:rPr>
          <w:rFonts w:ascii="Arial" w:hAnsi="Arial" w:cs="Arial"/>
          <w:sz w:val="22"/>
          <w:szCs w:val="22"/>
        </w:rPr>
      </w:pPr>
    </w:p>
    <w:p w14:paraId="5B9AEAC1" w14:textId="612CDAD5" w:rsidR="00E57115" w:rsidRPr="009259BB" w:rsidRDefault="00E57115" w:rsidP="009259BB">
      <w:pPr>
        <w:spacing w:line="360" w:lineRule="auto"/>
        <w:rPr>
          <w:rFonts w:ascii="Arial" w:hAnsi="Arial" w:cs="Arial"/>
          <w:sz w:val="22"/>
          <w:szCs w:val="22"/>
        </w:rPr>
      </w:pPr>
    </w:p>
    <w:p w14:paraId="10D40CBA" w14:textId="31F8EBE6" w:rsidR="00E57115" w:rsidRPr="009259BB" w:rsidRDefault="00E57115" w:rsidP="009259BB">
      <w:pPr>
        <w:spacing w:line="360" w:lineRule="auto"/>
        <w:rPr>
          <w:rFonts w:ascii="Arial" w:hAnsi="Arial" w:cs="Arial"/>
          <w:sz w:val="22"/>
          <w:szCs w:val="22"/>
        </w:rPr>
      </w:pPr>
    </w:p>
    <w:p w14:paraId="357EB677" w14:textId="592AB9E3" w:rsidR="00E57115" w:rsidRPr="009259BB" w:rsidRDefault="00E57115" w:rsidP="009259BB">
      <w:pPr>
        <w:spacing w:line="360" w:lineRule="auto"/>
        <w:rPr>
          <w:rFonts w:ascii="Arial" w:hAnsi="Arial" w:cs="Arial"/>
          <w:sz w:val="22"/>
          <w:szCs w:val="22"/>
        </w:rPr>
      </w:pPr>
    </w:p>
    <w:p w14:paraId="572A1E51" w14:textId="05D9F600" w:rsidR="00E57115" w:rsidRPr="009259BB" w:rsidRDefault="00E57115" w:rsidP="009259BB">
      <w:pPr>
        <w:spacing w:line="360" w:lineRule="auto"/>
        <w:rPr>
          <w:rFonts w:ascii="Arial" w:hAnsi="Arial" w:cs="Arial"/>
          <w:sz w:val="22"/>
          <w:szCs w:val="22"/>
        </w:rPr>
      </w:pPr>
    </w:p>
    <w:p w14:paraId="15BF190C" w14:textId="5F3099EE" w:rsidR="00E57115" w:rsidRPr="009259BB" w:rsidRDefault="00E57115" w:rsidP="009259BB">
      <w:pPr>
        <w:spacing w:line="360" w:lineRule="auto"/>
        <w:rPr>
          <w:rFonts w:ascii="Arial" w:hAnsi="Arial" w:cs="Arial"/>
          <w:sz w:val="22"/>
          <w:szCs w:val="22"/>
        </w:rPr>
      </w:pPr>
    </w:p>
    <w:p w14:paraId="668E1E9E" w14:textId="75398776" w:rsidR="00E57115" w:rsidRPr="009259BB" w:rsidRDefault="00E57115" w:rsidP="009259BB">
      <w:pPr>
        <w:spacing w:line="360" w:lineRule="auto"/>
        <w:rPr>
          <w:rFonts w:ascii="Arial" w:hAnsi="Arial" w:cs="Arial"/>
          <w:sz w:val="22"/>
          <w:szCs w:val="22"/>
        </w:rPr>
      </w:pPr>
    </w:p>
    <w:p w14:paraId="3B0EA192" w14:textId="3B592080" w:rsidR="00E57115" w:rsidRPr="009259BB" w:rsidRDefault="00E57115" w:rsidP="009259BB">
      <w:pPr>
        <w:spacing w:line="360" w:lineRule="auto"/>
        <w:rPr>
          <w:rFonts w:ascii="Arial" w:hAnsi="Arial" w:cs="Arial"/>
          <w:sz w:val="22"/>
          <w:szCs w:val="22"/>
        </w:rPr>
      </w:pPr>
    </w:p>
    <w:p w14:paraId="6540ACC2" w14:textId="7D307BA5" w:rsidR="00E57115" w:rsidRPr="009259BB" w:rsidRDefault="00E57115" w:rsidP="009259BB">
      <w:pPr>
        <w:spacing w:line="360" w:lineRule="auto"/>
        <w:rPr>
          <w:rFonts w:ascii="Arial" w:hAnsi="Arial" w:cs="Arial"/>
          <w:sz w:val="22"/>
          <w:szCs w:val="22"/>
        </w:rPr>
      </w:pPr>
    </w:p>
    <w:p w14:paraId="4A6D2CCD" w14:textId="77777777" w:rsidR="00E57115" w:rsidRPr="009259BB" w:rsidRDefault="00E57115" w:rsidP="009259BB">
      <w:pPr>
        <w:spacing w:line="360" w:lineRule="auto"/>
        <w:rPr>
          <w:rFonts w:ascii="Arial" w:hAnsi="Arial" w:cs="Arial"/>
          <w:sz w:val="22"/>
          <w:szCs w:val="22"/>
        </w:rPr>
      </w:pPr>
    </w:p>
    <w:p w14:paraId="5E33A704" w14:textId="77777777" w:rsidR="00764A28" w:rsidRPr="009259BB" w:rsidRDefault="00764A28" w:rsidP="009259BB">
      <w:pPr>
        <w:spacing w:line="360" w:lineRule="auto"/>
        <w:rPr>
          <w:rFonts w:ascii="Arial" w:hAnsi="Arial" w:cs="Arial"/>
          <w:sz w:val="22"/>
          <w:szCs w:val="22"/>
        </w:rPr>
      </w:pPr>
    </w:p>
    <w:p w14:paraId="2DE02C79" w14:textId="3DE5020C" w:rsidR="005940B9" w:rsidRDefault="005940B9" w:rsidP="009259BB">
      <w:pPr>
        <w:spacing w:line="360" w:lineRule="auto"/>
        <w:rPr>
          <w:rFonts w:ascii="Arial" w:hAnsi="Arial" w:cs="Arial"/>
          <w:sz w:val="22"/>
          <w:szCs w:val="22"/>
        </w:rPr>
      </w:pPr>
    </w:p>
    <w:p w14:paraId="158C661F" w14:textId="46366BFB" w:rsidR="00385033" w:rsidRDefault="00385033" w:rsidP="009259BB">
      <w:pPr>
        <w:spacing w:line="360" w:lineRule="auto"/>
        <w:rPr>
          <w:rFonts w:ascii="Arial" w:hAnsi="Arial" w:cs="Arial"/>
          <w:sz w:val="22"/>
          <w:szCs w:val="22"/>
        </w:rPr>
      </w:pPr>
    </w:p>
    <w:p w14:paraId="30D96948" w14:textId="1FA8B49E" w:rsidR="00385033" w:rsidRDefault="00385033" w:rsidP="009259BB">
      <w:pPr>
        <w:spacing w:line="360" w:lineRule="auto"/>
        <w:rPr>
          <w:rFonts w:ascii="Arial" w:hAnsi="Arial" w:cs="Arial"/>
          <w:sz w:val="22"/>
          <w:szCs w:val="22"/>
        </w:rPr>
      </w:pPr>
    </w:p>
    <w:p w14:paraId="2625D37D" w14:textId="142F1DD5" w:rsidR="00385033" w:rsidRDefault="00385033" w:rsidP="009259BB">
      <w:pPr>
        <w:spacing w:line="360" w:lineRule="auto"/>
        <w:rPr>
          <w:rFonts w:ascii="Arial" w:hAnsi="Arial" w:cs="Arial"/>
          <w:sz w:val="22"/>
          <w:szCs w:val="22"/>
        </w:rPr>
      </w:pPr>
    </w:p>
    <w:p w14:paraId="6E98296D" w14:textId="5E7A2B83" w:rsidR="00385033" w:rsidRDefault="00385033" w:rsidP="009259BB">
      <w:pPr>
        <w:spacing w:line="360" w:lineRule="auto"/>
        <w:rPr>
          <w:rFonts w:ascii="Arial" w:hAnsi="Arial" w:cs="Arial"/>
          <w:sz w:val="22"/>
          <w:szCs w:val="22"/>
        </w:rPr>
      </w:pPr>
    </w:p>
    <w:p w14:paraId="0FE4369B" w14:textId="410F8F02" w:rsidR="00385033" w:rsidRDefault="00385033" w:rsidP="009259BB">
      <w:pPr>
        <w:spacing w:line="360" w:lineRule="auto"/>
        <w:rPr>
          <w:rFonts w:ascii="Arial" w:hAnsi="Arial" w:cs="Arial"/>
          <w:sz w:val="22"/>
          <w:szCs w:val="22"/>
        </w:rPr>
      </w:pPr>
    </w:p>
    <w:p w14:paraId="0CEE0A22" w14:textId="23077BFE" w:rsidR="00385033" w:rsidRDefault="00385033" w:rsidP="009259BB">
      <w:pPr>
        <w:spacing w:line="360" w:lineRule="auto"/>
        <w:rPr>
          <w:rFonts w:ascii="Arial" w:hAnsi="Arial" w:cs="Arial"/>
          <w:sz w:val="22"/>
          <w:szCs w:val="22"/>
        </w:rPr>
      </w:pPr>
    </w:p>
    <w:p w14:paraId="38333737" w14:textId="1FDA0542" w:rsidR="00385033" w:rsidRPr="009259BB" w:rsidRDefault="00385033" w:rsidP="00385033">
      <w:pPr>
        <w:rPr>
          <w:rFonts w:ascii="Arial" w:hAnsi="Arial" w:cs="Arial"/>
          <w:sz w:val="22"/>
          <w:szCs w:val="22"/>
        </w:rPr>
      </w:pPr>
      <w:r>
        <w:rPr>
          <w:rFonts w:ascii="Arial" w:hAnsi="Arial" w:cs="Arial"/>
          <w:sz w:val="22"/>
          <w:szCs w:val="22"/>
        </w:rPr>
        <w:br w:type="page"/>
      </w:r>
    </w:p>
    <w:p w14:paraId="361D6EC4" w14:textId="25B960BC" w:rsidR="00FD15E8" w:rsidRPr="009259BB" w:rsidRDefault="00FD15E8" w:rsidP="009259BB">
      <w:pPr>
        <w:spacing w:line="360" w:lineRule="auto"/>
        <w:rPr>
          <w:rFonts w:ascii="Arial" w:hAnsi="Arial" w:cs="Arial"/>
          <w:sz w:val="22"/>
          <w:szCs w:val="22"/>
        </w:rPr>
      </w:pPr>
      <w:r w:rsidRPr="009259BB">
        <w:rPr>
          <w:rFonts w:ascii="Arial" w:hAnsi="Arial" w:cs="Arial"/>
          <w:sz w:val="22"/>
          <w:szCs w:val="22"/>
        </w:rPr>
        <w:lastRenderedPageBreak/>
        <w:t xml:space="preserve">Further investigation into the </w:t>
      </w:r>
      <w:r w:rsidR="00764A28" w:rsidRPr="009259BB">
        <w:rPr>
          <w:rFonts w:ascii="Arial" w:hAnsi="Arial" w:cs="Arial"/>
          <w:sz w:val="22"/>
          <w:szCs w:val="22"/>
        </w:rPr>
        <w:t>V</w:t>
      </w:r>
      <w:r w:rsidRPr="009259BB">
        <w:rPr>
          <w:rFonts w:ascii="Arial" w:hAnsi="Arial" w:cs="Arial"/>
          <w:sz w:val="22"/>
          <w:szCs w:val="22"/>
        </w:rPr>
        <w:t>accinia virus protein (VP39) was carried out on Py</w:t>
      </w:r>
      <w:r w:rsidR="00055E4E">
        <w:rPr>
          <w:rFonts w:ascii="Arial" w:hAnsi="Arial" w:cs="Arial"/>
          <w:sz w:val="22"/>
          <w:szCs w:val="22"/>
        </w:rPr>
        <w:t>MOL</w:t>
      </w:r>
      <w:r w:rsidR="00D235CB" w:rsidRPr="009259BB">
        <w:rPr>
          <w:rFonts w:ascii="Arial" w:hAnsi="Arial" w:cs="Arial"/>
          <w:sz w:val="22"/>
          <w:szCs w:val="22"/>
        </w:rPr>
        <w:t xml:space="preserve"> (RCSB PDB </w:t>
      </w:r>
      <w:r w:rsidR="00420890" w:rsidRPr="009259BB">
        <w:rPr>
          <w:rFonts w:ascii="Arial" w:hAnsi="Arial" w:cs="Arial"/>
          <w:sz w:val="22"/>
          <w:szCs w:val="22"/>
        </w:rPr>
        <w:t xml:space="preserve">accession </w:t>
      </w:r>
      <w:r w:rsidR="00D235CB" w:rsidRPr="009259BB">
        <w:rPr>
          <w:rFonts w:ascii="Arial" w:hAnsi="Arial" w:cs="Arial"/>
          <w:sz w:val="22"/>
          <w:szCs w:val="22"/>
        </w:rPr>
        <w:t>= 1vp3)</w:t>
      </w:r>
      <w:r w:rsidRPr="009259BB">
        <w:rPr>
          <w:rFonts w:ascii="Arial" w:hAnsi="Arial" w:cs="Arial"/>
          <w:sz w:val="22"/>
          <w:szCs w:val="22"/>
        </w:rPr>
        <w:t>.</w:t>
      </w:r>
    </w:p>
    <w:p w14:paraId="2E20A685" w14:textId="35A0F5B6" w:rsidR="0030147E" w:rsidRPr="009259BB" w:rsidRDefault="0030147E" w:rsidP="009259BB">
      <w:pPr>
        <w:spacing w:line="360" w:lineRule="auto"/>
        <w:rPr>
          <w:rFonts w:ascii="Arial" w:hAnsi="Arial" w:cs="Arial"/>
          <w:sz w:val="22"/>
          <w:szCs w:val="22"/>
        </w:rPr>
      </w:pPr>
    </w:p>
    <w:p w14:paraId="222F1319" w14:textId="16A8E661" w:rsidR="00FD15E8" w:rsidRPr="009259BB" w:rsidRDefault="00764A28" w:rsidP="009259BB">
      <w:pPr>
        <w:spacing w:line="360" w:lineRule="auto"/>
        <w:rPr>
          <w:rFonts w:ascii="Arial" w:hAnsi="Arial" w:cs="Arial"/>
          <w:color w:val="000000" w:themeColor="text1"/>
          <w:sz w:val="22"/>
          <w:szCs w:val="22"/>
        </w:rPr>
      </w:pPr>
      <w:r w:rsidRPr="009259BB">
        <w:rPr>
          <w:rFonts w:ascii="Arial" w:hAnsi="Arial" w:cs="Arial"/>
          <w:sz w:val="22"/>
          <w:szCs w:val="22"/>
        </w:rPr>
        <w:t>VP39</w:t>
      </w:r>
      <w:r w:rsidR="00FD15E8" w:rsidRPr="009259BB">
        <w:rPr>
          <w:rFonts w:ascii="Arial" w:hAnsi="Arial" w:cs="Arial"/>
          <w:sz w:val="22"/>
          <w:szCs w:val="22"/>
        </w:rPr>
        <w:t xml:space="preserve"> a</w:t>
      </w:r>
      <w:r w:rsidR="00745C87">
        <w:rPr>
          <w:rFonts w:ascii="Arial" w:hAnsi="Arial" w:cs="Arial"/>
          <w:sz w:val="22"/>
          <w:szCs w:val="22"/>
        </w:rPr>
        <w:t>cts as</w:t>
      </w:r>
      <w:r w:rsidR="00FD15E8" w:rsidRPr="009259BB">
        <w:rPr>
          <w:rFonts w:ascii="Arial" w:hAnsi="Arial" w:cs="Arial"/>
          <w:sz w:val="22"/>
          <w:szCs w:val="22"/>
        </w:rPr>
        <w:t xml:space="preserve"> a SAM methyltransferase, like CfaS. It is involved in the maturation of both ends </w:t>
      </w:r>
      <w:r w:rsidR="00FD15E8" w:rsidRPr="009259BB">
        <w:rPr>
          <w:rFonts w:ascii="Arial" w:hAnsi="Arial" w:cs="Arial"/>
          <w:color w:val="000000" w:themeColor="text1"/>
          <w:sz w:val="22"/>
          <w:szCs w:val="22"/>
        </w:rPr>
        <w:t>of nascent vaccinia transcripts.</w:t>
      </w:r>
    </w:p>
    <w:p w14:paraId="02FC5AE9" w14:textId="5C4AE9F5" w:rsidR="00FD15E8" w:rsidRPr="00385033" w:rsidRDefault="00FD15E8" w:rsidP="009259BB">
      <w:pPr>
        <w:spacing w:line="360" w:lineRule="auto"/>
        <w:rPr>
          <w:rFonts w:ascii="Arial" w:hAnsi="Arial" w:cs="Arial"/>
          <w:color w:val="000000" w:themeColor="text1"/>
          <w:sz w:val="22"/>
          <w:szCs w:val="22"/>
          <w:shd w:val="clear" w:color="auto" w:fill="FFFFFF"/>
        </w:rPr>
      </w:pPr>
      <w:r w:rsidRPr="00385033">
        <w:rPr>
          <w:rFonts w:ascii="Arial" w:hAnsi="Arial" w:cs="Arial"/>
          <w:color w:val="000000" w:themeColor="text1"/>
          <w:sz w:val="22"/>
          <w:szCs w:val="22"/>
          <w:shd w:val="clear" w:color="auto" w:fill="FFFFFF"/>
        </w:rPr>
        <w:t>VP39 acts on cap 0 structure by methylating (using SAM) the ribose 2′ OH of the first transcribed nucleotide converting the cap 0 form to cap 1</w:t>
      </w:r>
      <w:r w:rsidR="00AD638F">
        <w:rPr>
          <w:rFonts w:ascii="Arial" w:hAnsi="Arial" w:cs="Arial"/>
          <w:color w:val="000000" w:themeColor="text1"/>
          <w:sz w:val="22"/>
          <w:szCs w:val="22"/>
          <w:shd w:val="clear" w:color="auto" w:fill="FFFFFF"/>
        </w:rPr>
        <w:t xml:space="preserve"> form </w:t>
      </w:r>
      <w:r w:rsidRPr="00385033">
        <w:rPr>
          <w:rFonts w:ascii="Arial" w:hAnsi="Arial" w:cs="Arial"/>
          <w:color w:val="000000" w:themeColor="text1"/>
          <w:sz w:val="22"/>
          <w:szCs w:val="22"/>
          <w:shd w:val="clear" w:color="auto" w:fill="FFFFFF"/>
        </w:rPr>
        <w:t>on the 5’ end</w:t>
      </w:r>
      <w:r w:rsidR="00B8373B" w:rsidRPr="00385033">
        <w:rPr>
          <w:rFonts w:ascii="Arial" w:hAnsi="Arial" w:cs="Arial"/>
          <w:color w:val="000000" w:themeColor="text1"/>
          <w:sz w:val="22"/>
          <w:szCs w:val="22"/>
          <w:shd w:val="clear" w:color="auto" w:fill="FFFFFF"/>
        </w:rPr>
        <w:t xml:space="preserve"> of RNA</w:t>
      </w:r>
      <w:r w:rsidRPr="00385033">
        <w:rPr>
          <w:rFonts w:ascii="Arial" w:hAnsi="Arial" w:cs="Arial"/>
          <w:color w:val="000000" w:themeColor="text1"/>
          <w:sz w:val="22"/>
          <w:szCs w:val="22"/>
          <w:shd w:val="clear" w:color="auto" w:fill="FFFFFF"/>
        </w:rPr>
        <w:t>. On the 3’ end it acts in poly (A) tail elongation (Hodel et al,1996).</w:t>
      </w:r>
    </w:p>
    <w:p w14:paraId="2638524C" w14:textId="16284E05" w:rsidR="00FD15E8" w:rsidRPr="005D03CB" w:rsidRDefault="00FD15E8" w:rsidP="005D03CB">
      <w:r w:rsidRPr="009259BB">
        <w:rPr>
          <w:rFonts w:ascii="Arial" w:hAnsi="Arial" w:cs="Arial"/>
          <w:color w:val="000000" w:themeColor="text1"/>
          <w:sz w:val="22"/>
          <w:szCs w:val="22"/>
          <w:shd w:val="clear" w:color="auto" w:fill="FFFFFF"/>
        </w:rPr>
        <w:t>VP39 appears to fold into a core structure with a seven-stranded beta</w:t>
      </w:r>
      <w:r w:rsidR="005D03CB">
        <w:rPr>
          <w:rFonts w:ascii="Arial" w:hAnsi="Arial" w:cs="Arial"/>
          <w:color w:val="000000" w:themeColor="text1"/>
          <w:sz w:val="22"/>
          <w:szCs w:val="22"/>
          <w:shd w:val="clear" w:color="auto" w:fill="FFFFFF"/>
        </w:rPr>
        <w:t xml:space="preserve"> </w:t>
      </w:r>
      <w:r w:rsidR="005D03CB" w:rsidRPr="005D03CB">
        <w:rPr>
          <w:rFonts w:ascii="Arial" w:hAnsi="Arial" w:cs="Arial"/>
          <w:color w:val="000000" w:themeColor="text1"/>
          <w:sz w:val="22"/>
          <w:szCs w:val="22"/>
          <w:shd w:val="clear" w:color="auto" w:fill="FFFFFF"/>
        </w:rPr>
        <w:t>(</w:t>
      </w:r>
      <w:r w:rsidR="005D03CB" w:rsidRPr="005D03CB">
        <w:rPr>
          <w:rFonts w:ascii="Arial" w:hAnsi="Arial" w:cs="Arial"/>
          <w:color w:val="202124"/>
          <w:sz w:val="22"/>
          <w:szCs w:val="22"/>
          <w:shd w:val="clear" w:color="auto" w:fill="FFFFFF"/>
        </w:rPr>
        <w:t>β</w:t>
      </w:r>
      <w:r w:rsidR="005D03CB" w:rsidRPr="005D03CB">
        <w:rPr>
          <w:rFonts w:ascii="Arial" w:hAnsi="Arial" w:cs="Arial"/>
          <w:sz w:val="22"/>
          <w:szCs w:val="22"/>
        </w:rPr>
        <w:t>)</w:t>
      </w:r>
      <w:r w:rsidR="005D03CB">
        <w:t xml:space="preserve"> </w:t>
      </w:r>
      <w:r w:rsidRPr="009259BB">
        <w:rPr>
          <w:rFonts w:ascii="Arial" w:hAnsi="Arial" w:cs="Arial"/>
          <w:color w:val="000000" w:themeColor="text1"/>
          <w:sz w:val="22"/>
          <w:szCs w:val="22"/>
          <w:shd w:val="clear" w:color="auto" w:fill="FFFFFF"/>
        </w:rPr>
        <w:t>sheet confined around several alpha</w:t>
      </w:r>
      <w:r w:rsidR="005D03CB">
        <w:rPr>
          <w:rFonts w:ascii="Arial" w:hAnsi="Arial" w:cs="Arial"/>
          <w:color w:val="000000" w:themeColor="text1"/>
          <w:sz w:val="22"/>
          <w:szCs w:val="22"/>
          <w:shd w:val="clear" w:color="auto" w:fill="FFFFFF"/>
        </w:rPr>
        <w:t xml:space="preserve"> (</w:t>
      </w:r>
      <w:r w:rsidR="005D03CB" w:rsidRPr="005D03CB">
        <w:rPr>
          <w:rFonts w:ascii="Arial" w:hAnsi="Arial" w:cs="Arial"/>
          <w:color w:val="000000" w:themeColor="text1"/>
          <w:sz w:val="22"/>
          <w:szCs w:val="22"/>
          <w:shd w:val="clear" w:color="auto" w:fill="FFFFFF"/>
        </w:rPr>
        <w:t>α</w:t>
      </w:r>
      <w:r w:rsidR="005D03CB">
        <w:t xml:space="preserve">) </w:t>
      </w:r>
      <w:r w:rsidRPr="009259BB">
        <w:rPr>
          <w:rFonts w:ascii="Arial" w:hAnsi="Arial" w:cs="Arial"/>
          <w:color w:val="000000" w:themeColor="text1"/>
          <w:sz w:val="22"/>
          <w:szCs w:val="22"/>
          <w:shd w:val="clear" w:color="auto" w:fill="FFFFFF"/>
        </w:rPr>
        <w:t xml:space="preserve">helices (Figure </w:t>
      </w:r>
      <w:r w:rsidR="00F664E4">
        <w:rPr>
          <w:rFonts w:ascii="Arial" w:hAnsi="Arial" w:cs="Arial"/>
          <w:color w:val="000000" w:themeColor="text1"/>
          <w:sz w:val="22"/>
          <w:szCs w:val="22"/>
          <w:shd w:val="clear" w:color="auto" w:fill="FFFFFF"/>
        </w:rPr>
        <w:t>8</w:t>
      </w:r>
      <w:r w:rsidRPr="009259BB">
        <w:rPr>
          <w:rFonts w:ascii="Arial" w:hAnsi="Arial" w:cs="Arial"/>
          <w:color w:val="000000" w:themeColor="text1"/>
          <w:sz w:val="22"/>
          <w:szCs w:val="22"/>
          <w:shd w:val="clear" w:color="auto" w:fill="FFFFFF"/>
        </w:rPr>
        <w:t>).</w:t>
      </w:r>
    </w:p>
    <w:p w14:paraId="59B9E32F" w14:textId="3B03E09E" w:rsidR="00FD15E8" w:rsidRDefault="00742E4B" w:rsidP="009259BB">
      <w:pPr>
        <w:spacing w:line="360" w:lineRule="auto"/>
        <w:rPr>
          <w:rFonts w:ascii="Arial" w:hAnsi="Arial" w:cs="Arial"/>
          <w:color w:val="000000" w:themeColor="text1"/>
          <w:sz w:val="22"/>
          <w:szCs w:val="22"/>
          <w:shd w:val="clear" w:color="auto" w:fill="FFFFFF"/>
        </w:rPr>
      </w:pPr>
      <w:r w:rsidRPr="009259BB">
        <w:rPr>
          <w:rFonts w:ascii="Arial" w:hAnsi="Arial" w:cs="Arial"/>
          <w:noProof/>
          <w:sz w:val="22"/>
          <w:szCs w:val="22"/>
        </w:rPr>
        <w:drawing>
          <wp:anchor distT="0" distB="0" distL="114300" distR="114300" simplePos="0" relativeHeight="251689984" behindDoc="0" locked="0" layoutInCell="1" allowOverlap="1" wp14:anchorId="5A90685D" wp14:editId="791F172A">
            <wp:simplePos x="0" y="0"/>
            <wp:positionH relativeFrom="column">
              <wp:posOffset>1313180</wp:posOffset>
            </wp:positionH>
            <wp:positionV relativeFrom="paragraph">
              <wp:posOffset>44119</wp:posOffset>
            </wp:positionV>
            <wp:extent cx="2932430" cy="2886710"/>
            <wp:effectExtent l="0" t="0" r="0" b="0"/>
            <wp:wrapNone/>
            <wp:docPr id="27" name="Picture 27"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ight&#10;&#10;Description automatically generated"/>
                    <pic:cNvPicPr/>
                  </pic:nvPicPr>
                  <pic:blipFill rotWithShape="1">
                    <a:blip r:embed="rId19">
                      <a:extLst>
                        <a:ext uri="{28A0092B-C50C-407E-A947-70E740481C1C}">
                          <a14:useLocalDpi xmlns:a14="http://schemas.microsoft.com/office/drawing/2010/main" val="0"/>
                        </a:ext>
                      </a:extLst>
                    </a:blip>
                    <a:srcRect l="25669" t="-950" r="22981" b="1"/>
                    <a:stretch/>
                  </pic:blipFill>
                  <pic:spPr bwMode="auto">
                    <a:xfrm>
                      <a:off x="0" y="0"/>
                      <a:ext cx="2932430" cy="2886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D5A042" w14:textId="77777777" w:rsidR="00742E4B" w:rsidRPr="009259BB" w:rsidRDefault="00742E4B" w:rsidP="009259BB">
      <w:pPr>
        <w:spacing w:line="360" w:lineRule="auto"/>
        <w:rPr>
          <w:rFonts w:ascii="Arial" w:hAnsi="Arial" w:cs="Arial"/>
          <w:color w:val="000000" w:themeColor="text1"/>
          <w:sz w:val="22"/>
          <w:szCs w:val="22"/>
          <w:shd w:val="clear" w:color="auto" w:fill="FFFFFF"/>
        </w:rPr>
      </w:pPr>
    </w:p>
    <w:p w14:paraId="4B4D6E0C" w14:textId="77777777" w:rsidR="00FD15E8" w:rsidRPr="009259BB" w:rsidRDefault="00FD15E8" w:rsidP="009259BB">
      <w:pPr>
        <w:spacing w:line="360" w:lineRule="auto"/>
        <w:rPr>
          <w:rFonts w:ascii="Arial" w:hAnsi="Arial" w:cs="Arial"/>
          <w:sz w:val="22"/>
          <w:szCs w:val="22"/>
        </w:rPr>
      </w:pPr>
    </w:p>
    <w:p w14:paraId="74839261" w14:textId="77777777" w:rsidR="00FD15E8" w:rsidRPr="009259BB" w:rsidRDefault="00FD15E8" w:rsidP="009259BB">
      <w:pPr>
        <w:spacing w:line="360" w:lineRule="auto"/>
        <w:jc w:val="center"/>
        <w:rPr>
          <w:rFonts w:ascii="Arial" w:hAnsi="Arial" w:cs="Arial"/>
          <w:sz w:val="22"/>
          <w:szCs w:val="22"/>
        </w:rPr>
      </w:pPr>
    </w:p>
    <w:p w14:paraId="76939323" w14:textId="31A6EFF0" w:rsidR="00FD15E8" w:rsidRPr="009259BB" w:rsidRDefault="00742E4B" w:rsidP="009259BB">
      <w:pPr>
        <w:spacing w:line="360" w:lineRule="auto"/>
        <w:jc w:val="center"/>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93056" behindDoc="0" locked="0" layoutInCell="1" allowOverlap="1" wp14:anchorId="3B7A536D" wp14:editId="2614A3F6">
                <wp:simplePos x="0" y="0"/>
                <wp:positionH relativeFrom="column">
                  <wp:posOffset>1929765</wp:posOffset>
                </wp:positionH>
                <wp:positionV relativeFrom="paragraph">
                  <wp:posOffset>223824</wp:posOffset>
                </wp:positionV>
                <wp:extent cx="452120" cy="3619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52120" cy="361950"/>
                        </a:xfrm>
                        <a:prstGeom prst="rect">
                          <a:avLst/>
                        </a:prstGeom>
                        <a:noFill/>
                        <a:ln w="6350">
                          <a:noFill/>
                        </a:ln>
                      </wps:spPr>
                      <wps:txbx>
                        <w:txbxContent>
                          <w:p w14:paraId="52CBF543"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3</w:t>
                            </w:r>
                          </w:p>
                          <w:p w14:paraId="758CED45"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A536D" id="Text Box 14" o:spid="_x0000_s1030" type="#_x0000_t202" style="position:absolute;left:0;text-align:left;margin-left:151.95pt;margin-top:17.6pt;width:35.6pt;height: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" filled="f" stroked="f" strokeweight=".5pt">
                <v:textbox>
                  <w:txbxContent>
                    <w:p w14:paraId="52CBF543"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3</w:t>
                      </w:r>
                    </w:p>
                    <w:p w14:paraId="758CED45" w14:textId="77777777" w:rsidR="00FD15E8" w:rsidRDefault="00FD15E8" w:rsidP="00FD15E8"/>
                  </w:txbxContent>
                </v:textbox>
              </v:shape>
            </w:pict>
          </mc:Fallback>
        </mc:AlternateContent>
      </w:r>
      <w:r w:rsidRPr="009259BB">
        <w:rPr>
          <w:rFonts w:ascii="Arial" w:hAnsi="Arial" w:cs="Arial"/>
          <w:noProof/>
          <w:sz w:val="22"/>
          <w:szCs w:val="22"/>
        </w:rPr>
        <mc:AlternateContent>
          <mc:Choice Requires="wps">
            <w:drawing>
              <wp:anchor distT="0" distB="0" distL="114300" distR="114300" simplePos="0" relativeHeight="251692032" behindDoc="0" locked="0" layoutInCell="1" allowOverlap="1" wp14:anchorId="008BA366" wp14:editId="0E41A3BE">
                <wp:simplePos x="0" y="0"/>
                <wp:positionH relativeFrom="column">
                  <wp:posOffset>1692910</wp:posOffset>
                </wp:positionH>
                <wp:positionV relativeFrom="paragraph">
                  <wp:posOffset>144393</wp:posOffset>
                </wp:positionV>
                <wp:extent cx="452120" cy="3619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52120" cy="361950"/>
                        </a:xfrm>
                        <a:prstGeom prst="rect">
                          <a:avLst/>
                        </a:prstGeom>
                        <a:noFill/>
                        <a:ln w="6350">
                          <a:noFill/>
                        </a:ln>
                      </wps:spPr>
                      <wps:txbx>
                        <w:txbxContent>
                          <w:p w14:paraId="4C7F161B"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2</w:t>
                            </w:r>
                          </w:p>
                          <w:p w14:paraId="427FEF43"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A366" id="Text Box 11" o:spid="_x0000_s1031" type="#_x0000_t202" style="position:absolute;left:0;text-align:left;margin-left:133.3pt;margin-top:11.35pt;width:35.6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" filled="f" stroked="f" strokeweight=".5pt">
                <v:textbox>
                  <w:txbxContent>
                    <w:p w14:paraId="4C7F161B"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2</w:t>
                      </w:r>
                    </w:p>
                    <w:p w14:paraId="427FEF43" w14:textId="77777777" w:rsidR="00FD15E8" w:rsidRDefault="00FD15E8" w:rsidP="00FD15E8"/>
                  </w:txbxContent>
                </v:textbox>
              </v:shape>
            </w:pict>
          </mc:Fallback>
        </mc:AlternateContent>
      </w:r>
    </w:p>
    <w:p w14:paraId="1680A851" w14:textId="06D6758F" w:rsidR="00FD15E8" w:rsidRPr="009259BB" w:rsidRDefault="00742E4B" w:rsidP="009259BB">
      <w:pPr>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97152" behindDoc="0" locked="0" layoutInCell="1" allowOverlap="1" wp14:anchorId="2F50E115" wp14:editId="13E70BD2">
                <wp:simplePos x="0" y="0"/>
                <wp:positionH relativeFrom="column">
                  <wp:posOffset>3061970</wp:posOffset>
                </wp:positionH>
                <wp:positionV relativeFrom="paragraph">
                  <wp:posOffset>195911</wp:posOffset>
                </wp:positionV>
                <wp:extent cx="452120" cy="39814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52120" cy="398145"/>
                        </a:xfrm>
                        <a:prstGeom prst="rect">
                          <a:avLst/>
                        </a:prstGeom>
                        <a:noFill/>
                        <a:ln w="6350">
                          <a:noFill/>
                        </a:ln>
                      </wps:spPr>
                      <wps:txbx>
                        <w:txbxContent>
                          <w:p w14:paraId="46B4644A"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7</w:t>
                            </w:r>
                          </w:p>
                          <w:p w14:paraId="11784C72"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0E115" id="Text Box 24" o:spid="_x0000_s1032" type="#_x0000_t202" style="position:absolute;margin-left:241.1pt;margin-top:15.45pt;width:35.6pt;height:3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" filled="f" stroked="f" strokeweight=".5pt">
                <v:textbox>
                  <w:txbxContent>
                    <w:p w14:paraId="46B4644A"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7</w:t>
                      </w:r>
                    </w:p>
                    <w:p w14:paraId="11784C72" w14:textId="77777777" w:rsidR="00FD15E8" w:rsidRDefault="00FD15E8" w:rsidP="00FD15E8"/>
                  </w:txbxContent>
                </v:textbox>
              </v:shape>
            </w:pict>
          </mc:Fallback>
        </mc:AlternateContent>
      </w:r>
      <w:r w:rsidRPr="009259BB">
        <w:rPr>
          <w:rFonts w:ascii="Arial" w:hAnsi="Arial" w:cs="Arial"/>
          <w:noProof/>
          <w:sz w:val="22"/>
          <w:szCs w:val="22"/>
        </w:rPr>
        <mc:AlternateContent>
          <mc:Choice Requires="wps">
            <w:drawing>
              <wp:anchor distT="0" distB="0" distL="114300" distR="114300" simplePos="0" relativeHeight="251694080" behindDoc="0" locked="0" layoutInCell="1" allowOverlap="1" wp14:anchorId="3AFC51B3" wp14:editId="7F7FC3AD">
                <wp:simplePos x="0" y="0"/>
                <wp:positionH relativeFrom="column">
                  <wp:posOffset>2141220</wp:posOffset>
                </wp:positionH>
                <wp:positionV relativeFrom="paragraph">
                  <wp:posOffset>136221</wp:posOffset>
                </wp:positionV>
                <wp:extent cx="452120" cy="3619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52120" cy="361950"/>
                        </a:xfrm>
                        <a:prstGeom prst="rect">
                          <a:avLst/>
                        </a:prstGeom>
                        <a:noFill/>
                        <a:ln w="6350">
                          <a:noFill/>
                        </a:ln>
                      </wps:spPr>
                      <wps:txbx>
                        <w:txbxContent>
                          <w:p w14:paraId="0FAE2056"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4</w:t>
                            </w:r>
                          </w:p>
                          <w:p w14:paraId="261B3B24"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51B3" id="Text Box 15" o:spid="_x0000_s1033" type="#_x0000_t202" style="position:absolute;margin-left:168.6pt;margin-top:10.75pt;width:35.6pt;height: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" filled="f" stroked="f" strokeweight=".5pt">
                <v:textbox>
                  <w:txbxContent>
                    <w:p w14:paraId="0FAE2056"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4</w:t>
                      </w:r>
                    </w:p>
                    <w:p w14:paraId="261B3B24" w14:textId="77777777" w:rsidR="00FD15E8" w:rsidRDefault="00FD15E8" w:rsidP="00FD15E8"/>
                  </w:txbxContent>
                </v:textbox>
              </v:shape>
            </w:pict>
          </mc:Fallback>
        </mc:AlternateContent>
      </w:r>
      <w:r w:rsidRPr="009259BB">
        <w:rPr>
          <w:rFonts w:ascii="Arial" w:hAnsi="Arial" w:cs="Arial"/>
          <w:noProof/>
          <w:sz w:val="22"/>
          <w:szCs w:val="22"/>
        </w:rPr>
        <mc:AlternateContent>
          <mc:Choice Requires="wps">
            <w:drawing>
              <wp:anchor distT="0" distB="0" distL="114300" distR="114300" simplePos="0" relativeHeight="251691008" behindDoc="0" locked="0" layoutInCell="1" allowOverlap="1" wp14:anchorId="3DDC98ED" wp14:editId="136EAD51">
                <wp:simplePos x="0" y="0"/>
                <wp:positionH relativeFrom="column">
                  <wp:posOffset>1266825</wp:posOffset>
                </wp:positionH>
                <wp:positionV relativeFrom="paragraph">
                  <wp:posOffset>92931</wp:posOffset>
                </wp:positionV>
                <wp:extent cx="452120" cy="361950"/>
                <wp:effectExtent l="0" t="0" r="0" b="0"/>
                <wp:wrapNone/>
                <wp:docPr id="9" name="Text Box 9"/>
                <wp:cNvGraphicFramePr/>
                <a:graphic xmlns:a="http://schemas.openxmlformats.org/drawingml/2006/main">
                  <a:graphicData uri="http://schemas.microsoft.com/office/word/2010/wordprocessingShape">
                    <wps:wsp>
                      <wps:cNvSpPr txBox="1"/>
                      <wps:spPr>
                        <a:xfrm>
                          <a:off x="0" y="0"/>
                          <a:ext cx="452120" cy="361950"/>
                        </a:xfrm>
                        <a:prstGeom prst="rect">
                          <a:avLst/>
                        </a:prstGeom>
                        <a:noFill/>
                        <a:ln w="6350">
                          <a:noFill/>
                        </a:ln>
                      </wps:spPr>
                      <wps:txbx>
                        <w:txbxContent>
                          <w:p w14:paraId="63423F2D"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1</w:t>
                            </w:r>
                          </w:p>
                          <w:p w14:paraId="7F7E9D20"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98ED" id="Text Box 9" o:spid="_x0000_s1034" type="#_x0000_t202" style="position:absolute;margin-left:99.75pt;margin-top:7.3pt;width:35.6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" filled="f" stroked="f" strokeweight=".5pt">
                <v:textbox>
                  <w:txbxContent>
                    <w:p w14:paraId="63423F2D"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1</w:t>
                      </w:r>
                    </w:p>
                    <w:p w14:paraId="7F7E9D20" w14:textId="77777777" w:rsidR="00FD15E8" w:rsidRDefault="00FD15E8" w:rsidP="00FD15E8"/>
                  </w:txbxContent>
                </v:textbox>
              </v:shape>
            </w:pict>
          </mc:Fallback>
        </mc:AlternateContent>
      </w:r>
    </w:p>
    <w:p w14:paraId="60C5F5FA" w14:textId="10DCEF56" w:rsidR="00FD15E8" w:rsidRPr="009259BB" w:rsidRDefault="00742E4B" w:rsidP="009259BB">
      <w:pPr>
        <w:spacing w:line="360" w:lineRule="auto"/>
        <w:jc w:val="center"/>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96128" behindDoc="0" locked="0" layoutInCell="1" allowOverlap="1" wp14:anchorId="0B2A4434" wp14:editId="2C572512">
                <wp:simplePos x="0" y="0"/>
                <wp:positionH relativeFrom="column">
                  <wp:posOffset>2593340</wp:posOffset>
                </wp:positionH>
                <wp:positionV relativeFrom="paragraph">
                  <wp:posOffset>3175</wp:posOffset>
                </wp:positionV>
                <wp:extent cx="452120" cy="3619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120" cy="361950"/>
                        </a:xfrm>
                        <a:prstGeom prst="rect">
                          <a:avLst/>
                        </a:prstGeom>
                        <a:noFill/>
                        <a:ln w="6350">
                          <a:noFill/>
                        </a:ln>
                      </wps:spPr>
                      <wps:txbx>
                        <w:txbxContent>
                          <w:p w14:paraId="395E28D4"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6</w:t>
                            </w:r>
                          </w:p>
                          <w:p w14:paraId="6C512953"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A4434" id="Text Box 17" o:spid="_x0000_s1035" type="#_x0000_t202" style="position:absolute;left:0;text-align:left;margin-left:204.2pt;margin-top:.25pt;width:35.6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" filled="f" stroked="f" strokeweight=".5pt">
                <v:textbox>
                  <w:txbxContent>
                    <w:p w14:paraId="395E28D4"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6</w:t>
                      </w:r>
                    </w:p>
                    <w:p w14:paraId="6C512953" w14:textId="77777777" w:rsidR="00FD15E8" w:rsidRDefault="00FD15E8" w:rsidP="00FD15E8"/>
                  </w:txbxContent>
                </v:textbox>
              </v:shape>
            </w:pict>
          </mc:Fallback>
        </mc:AlternateContent>
      </w:r>
      <w:r w:rsidRPr="009259BB">
        <w:rPr>
          <w:rFonts w:ascii="Arial" w:hAnsi="Arial" w:cs="Arial"/>
          <w:noProof/>
          <w:sz w:val="22"/>
          <w:szCs w:val="22"/>
        </w:rPr>
        <mc:AlternateContent>
          <mc:Choice Requires="wps">
            <w:drawing>
              <wp:anchor distT="0" distB="0" distL="114300" distR="114300" simplePos="0" relativeHeight="251695104" behindDoc="0" locked="0" layoutInCell="1" allowOverlap="1" wp14:anchorId="64559C51" wp14:editId="611D95DE">
                <wp:simplePos x="0" y="0"/>
                <wp:positionH relativeFrom="column">
                  <wp:posOffset>2391410</wp:posOffset>
                </wp:positionH>
                <wp:positionV relativeFrom="paragraph">
                  <wp:posOffset>134316</wp:posOffset>
                </wp:positionV>
                <wp:extent cx="452120" cy="3619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52120" cy="361950"/>
                        </a:xfrm>
                        <a:prstGeom prst="rect">
                          <a:avLst/>
                        </a:prstGeom>
                        <a:noFill/>
                        <a:ln w="6350">
                          <a:noFill/>
                        </a:ln>
                      </wps:spPr>
                      <wps:txbx>
                        <w:txbxContent>
                          <w:p w14:paraId="2E1AC2E5"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5</w:t>
                            </w:r>
                          </w:p>
                          <w:p w14:paraId="53B38928" w14:textId="77777777" w:rsidR="00FD15E8" w:rsidRDefault="00FD15E8" w:rsidP="00FD15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9C51" id="Text Box 16" o:spid="_x0000_s1036" type="#_x0000_t202" style="position:absolute;left:0;text-align:left;margin-left:188.3pt;margin-top:10.6pt;width:35.6pt;height: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" filled="f" stroked="f" strokeweight=".5pt">
                <v:textbox>
                  <w:txbxContent>
                    <w:p w14:paraId="2E1AC2E5" w14:textId="77777777" w:rsidR="00FD15E8" w:rsidRPr="005131B8" w:rsidRDefault="00FD15E8" w:rsidP="00FD15E8">
                      <w:pPr>
                        <w:rPr>
                          <w:sz w:val="22"/>
                          <w:szCs w:val="22"/>
                        </w:rPr>
                      </w:pPr>
                      <w:r w:rsidRPr="005131B8">
                        <w:rPr>
                          <w:rFonts w:ascii="Arial" w:hAnsi="Arial" w:cs="Arial"/>
                          <w:color w:val="202124"/>
                          <w:sz w:val="22"/>
                          <w:szCs w:val="22"/>
                        </w:rPr>
                        <w:t>β</w:t>
                      </w:r>
                      <w:r>
                        <w:rPr>
                          <w:rFonts w:ascii="Arial" w:hAnsi="Arial" w:cs="Arial"/>
                          <w:color w:val="202124"/>
                          <w:sz w:val="22"/>
                          <w:szCs w:val="22"/>
                        </w:rPr>
                        <w:t>5</w:t>
                      </w:r>
                    </w:p>
                    <w:p w14:paraId="53B38928" w14:textId="77777777" w:rsidR="00FD15E8" w:rsidRDefault="00FD15E8" w:rsidP="00FD15E8"/>
                  </w:txbxContent>
                </v:textbox>
              </v:shape>
            </w:pict>
          </mc:Fallback>
        </mc:AlternateContent>
      </w:r>
    </w:p>
    <w:p w14:paraId="257A6DC2" w14:textId="3DF13860" w:rsidR="00FD15E8" w:rsidRPr="009259BB" w:rsidRDefault="00FD15E8" w:rsidP="009259BB">
      <w:pPr>
        <w:spacing w:line="360" w:lineRule="auto"/>
        <w:jc w:val="center"/>
        <w:rPr>
          <w:rFonts w:ascii="Arial" w:hAnsi="Arial" w:cs="Arial"/>
          <w:sz w:val="22"/>
          <w:szCs w:val="22"/>
        </w:rPr>
      </w:pPr>
    </w:p>
    <w:p w14:paraId="64D18191" w14:textId="4F58CC01" w:rsidR="00FD15E8" w:rsidRPr="009259BB" w:rsidRDefault="00742E4B" w:rsidP="009259BB">
      <w:pPr>
        <w:spacing w:line="360" w:lineRule="auto"/>
        <w:jc w:val="center"/>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99200" behindDoc="0" locked="0" layoutInCell="1" allowOverlap="1" wp14:anchorId="2143C712" wp14:editId="044048C3">
                <wp:simplePos x="0" y="0"/>
                <wp:positionH relativeFrom="column">
                  <wp:posOffset>1321435</wp:posOffset>
                </wp:positionH>
                <wp:positionV relativeFrom="paragraph">
                  <wp:posOffset>58006</wp:posOffset>
                </wp:positionV>
                <wp:extent cx="556260" cy="350520"/>
                <wp:effectExtent l="0" t="25400" r="40640" b="17780"/>
                <wp:wrapNone/>
                <wp:docPr id="26" name="Straight Arrow Connector 26"/>
                <wp:cNvGraphicFramePr/>
                <a:graphic xmlns:a="http://schemas.openxmlformats.org/drawingml/2006/main">
                  <a:graphicData uri="http://schemas.microsoft.com/office/word/2010/wordprocessingShape">
                    <wps:wsp>
                      <wps:cNvCnPr/>
                      <wps:spPr>
                        <a:xfrm flipV="1">
                          <a:off x="0" y="0"/>
                          <a:ext cx="556260" cy="35052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26D7A" id="Straight Arrow Connector 26" o:spid="_x0000_s1026" type="#_x0000_t32" style="position:absolute;margin-left:104.05pt;margin-top:4.55pt;width:43.8pt;height:27.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" strokecolor="black [3213]" strokeweight="1.25pt">
                <v:stroke endarrow="block" joinstyle="miter"/>
              </v:shape>
            </w:pict>
          </mc:Fallback>
        </mc:AlternateContent>
      </w:r>
    </w:p>
    <w:p w14:paraId="54648C90" w14:textId="1591EB57" w:rsidR="00FD15E8" w:rsidRPr="009259BB" w:rsidRDefault="00742E4B" w:rsidP="009259BB">
      <w:pPr>
        <w:spacing w:line="360" w:lineRule="auto"/>
        <w:jc w:val="center"/>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698176" behindDoc="0" locked="0" layoutInCell="1" allowOverlap="1" wp14:anchorId="0977AF83" wp14:editId="5E888C04">
                <wp:simplePos x="0" y="0"/>
                <wp:positionH relativeFrom="column">
                  <wp:posOffset>884886</wp:posOffset>
                </wp:positionH>
                <wp:positionV relativeFrom="paragraph">
                  <wp:posOffset>67945</wp:posOffset>
                </wp:positionV>
                <wp:extent cx="513080" cy="25336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13080" cy="253365"/>
                        </a:xfrm>
                        <a:prstGeom prst="rect">
                          <a:avLst/>
                        </a:prstGeom>
                        <a:noFill/>
                        <a:ln w="6350">
                          <a:noFill/>
                        </a:ln>
                      </wps:spPr>
                      <wps:txbx>
                        <w:txbxContent>
                          <w:p w14:paraId="1B127E15" w14:textId="77777777" w:rsidR="00FD15E8" w:rsidRPr="00F445B1" w:rsidRDefault="00FD15E8" w:rsidP="00FD15E8">
                            <w:pPr>
                              <w:rPr>
                                <w:color w:val="FF0000"/>
                              </w:rPr>
                            </w:pPr>
                            <w:r w:rsidRPr="00F445B1">
                              <w:rPr>
                                <w:rFonts w:ascii="Arial" w:hAnsi="Arial" w:cs="Arial"/>
                                <w:color w:val="FF0000"/>
                                <w:sz w:val="22"/>
                                <w:szCs w:val="22"/>
                              </w:rPr>
                              <w:t>SA</w:t>
                            </w:r>
                            <w:r>
                              <w:rPr>
                                <w:rFonts w:ascii="Arial" w:hAnsi="Arial" w:cs="Arial"/>
                                <w:color w:val="FF0000"/>
                                <w:sz w:val="22"/>
                                <w:szCs w:val="22"/>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7AF83" id="Text Box 25" o:spid="_x0000_s1037" type="#_x0000_t202" style="position:absolute;left:0;text-align:left;margin-left:69.7pt;margin-top:5.35pt;width:40.4pt;height:19.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" filled="f" stroked="f" strokeweight=".5pt">
                <v:textbox>
                  <w:txbxContent>
                    <w:p w14:paraId="1B127E15" w14:textId="77777777" w:rsidR="00FD15E8" w:rsidRPr="00F445B1" w:rsidRDefault="00FD15E8" w:rsidP="00FD15E8">
                      <w:pPr>
                        <w:rPr>
                          <w:color w:val="FF0000"/>
                        </w:rPr>
                      </w:pPr>
                      <w:r w:rsidRPr="00F445B1">
                        <w:rPr>
                          <w:rFonts w:ascii="Arial" w:hAnsi="Arial" w:cs="Arial"/>
                          <w:color w:val="FF0000"/>
                          <w:sz w:val="22"/>
                          <w:szCs w:val="22"/>
                        </w:rPr>
                        <w:t>SA</w:t>
                      </w:r>
                      <w:r>
                        <w:rPr>
                          <w:rFonts w:ascii="Arial" w:hAnsi="Arial" w:cs="Arial"/>
                          <w:color w:val="FF0000"/>
                          <w:sz w:val="22"/>
                          <w:szCs w:val="22"/>
                        </w:rPr>
                        <w:t>M</w:t>
                      </w:r>
                    </w:p>
                  </w:txbxContent>
                </v:textbox>
              </v:shape>
            </w:pict>
          </mc:Fallback>
        </mc:AlternateContent>
      </w:r>
    </w:p>
    <w:p w14:paraId="307157F1" w14:textId="01E0510C" w:rsidR="00FD15E8" w:rsidRPr="009259BB" w:rsidRDefault="00FD15E8" w:rsidP="009259BB">
      <w:pPr>
        <w:spacing w:line="360" w:lineRule="auto"/>
        <w:jc w:val="center"/>
        <w:rPr>
          <w:rFonts w:ascii="Arial" w:hAnsi="Arial" w:cs="Arial"/>
          <w:sz w:val="22"/>
          <w:szCs w:val="22"/>
        </w:rPr>
      </w:pPr>
    </w:p>
    <w:p w14:paraId="0747740C" w14:textId="722DC970" w:rsidR="00FD15E8" w:rsidRPr="009259BB" w:rsidRDefault="00FD15E8" w:rsidP="009259BB">
      <w:pPr>
        <w:spacing w:line="360" w:lineRule="auto"/>
        <w:jc w:val="center"/>
        <w:rPr>
          <w:rFonts w:ascii="Arial" w:hAnsi="Arial" w:cs="Arial"/>
          <w:sz w:val="22"/>
          <w:szCs w:val="22"/>
        </w:rPr>
      </w:pPr>
    </w:p>
    <w:p w14:paraId="5B3BAC60" w14:textId="318101F4" w:rsidR="00FD15E8" w:rsidRPr="009259BB" w:rsidRDefault="00FD15E8" w:rsidP="009259BB">
      <w:pPr>
        <w:spacing w:line="360" w:lineRule="auto"/>
        <w:jc w:val="center"/>
        <w:rPr>
          <w:rFonts w:ascii="Arial" w:hAnsi="Arial" w:cs="Arial"/>
          <w:sz w:val="22"/>
          <w:szCs w:val="22"/>
        </w:rPr>
      </w:pPr>
    </w:p>
    <w:p w14:paraId="7F2F79C0" w14:textId="7C6EAAA2" w:rsidR="00FD15E8" w:rsidRPr="009259BB" w:rsidRDefault="00FD15E8" w:rsidP="00385033">
      <w:pPr>
        <w:rPr>
          <w:rFonts w:ascii="Arial" w:hAnsi="Arial" w:cs="Arial"/>
          <w:sz w:val="22"/>
          <w:szCs w:val="22"/>
        </w:rPr>
      </w:pPr>
    </w:p>
    <w:p w14:paraId="5B5EA931" w14:textId="0EBC76E0" w:rsidR="00FD15E8" w:rsidRPr="009259BB" w:rsidRDefault="00FD15E8" w:rsidP="00385033">
      <w:pPr>
        <w:jc w:val="center"/>
        <w:rPr>
          <w:rFonts w:ascii="Arial" w:hAnsi="Arial" w:cs="Arial"/>
          <w:sz w:val="22"/>
          <w:szCs w:val="22"/>
        </w:rPr>
      </w:pPr>
      <w:r w:rsidRPr="009259BB">
        <w:rPr>
          <w:rFonts w:ascii="Arial" w:hAnsi="Arial" w:cs="Arial"/>
          <w:sz w:val="22"/>
          <w:szCs w:val="22"/>
        </w:rPr>
        <w:t xml:space="preserve">Figure </w:t>
      </w:r>
      <w:r w:rsidR="00F664E4">
        <w:rPr>
          <w:rFonts w:ascii="Arial" w:hAnsi="Arial" w:cs="Arial"/>
          <w:sz w:val="22"/>
          <w:szCs w:val="22"/>
        </w:rPr>
        <w:t>8</w:t>
      </w:r>
      <w:r w:rsidRPr="009259BB">
        <w:rPr>
          <w:rFonts w:ascii="Arial" w:hAnsi="Arial" w:cs="Arial"/>
          <w:sz w:val="22"/>
          <w:szCs w:val="22"/>
        </w:rPr>
        <w:t xml:space="preserve">: Vaccinia virus protein (VP39) structure displaying </w:t>
      </w:r>
      <w:r w:rsidR="00422C5E">
        <w:rPr>
          <w:rFonts w:ascii="Arial" w:hAnsi="Arial" w:cs="Arial"/>
          <w:sz w:val="22"/>
          <w:szCs w:val="22"/>
        </w:rPr>
        <w:t xml:space="preserve">seven stranded </w:t>
      </w:r>
      <w:r w:rsidR="005D03CB" w:rsidRPr="005D03CB">
        <w:rPr>
          <w:rFonts w:ascii="Arial" w:hAnsi="Arial" w:cs="Arial"/>
          <w:color w:val="202124"/>
          <w:sz w:val="22"/>
          <w:szCs w:val="22"/>
          <w:shd w:val="clear" w:color="auto" w:fill="FFFFFF"/>
        </w:rPr>
        <w:t>β</w:t>
      </w:r>
      <w:r w:rsidR="005D03CB">
        <w:rPr>
          <w:rFonts w:ascii="Arial" w:hAnsi="Arial" w:cs="Arial"/>
          <w:sz w:val="22"/>
          <w:szCs w:val="22"/>
        </w:rPr>
        <w:t>-</w:t>
      </w:r>
      <w:r w:rsidR="00422C5E">
        <w:rPr>
          <w:rFonts w:ascii="Arial" w:hAnsi="Arial" w:cs="Arial"/>
          <w:sz w:val="22"/>
          <w:szCs w:val="22"/>
        </w:rPr>
        <w:t xml:space="preserve">sheet and </w:t>
      </w:r>
      <w:r w:rsidRPr="009259BB">
        <w:rPr>
          <w:rFonts w:ascii="Arial" w:hAnsi="Arial" w:cs="Arial"/>
          <w:sz w:val="22"/>
          <w:szCs w:val="22"/>
        </w:rPr>
        <w:t>SAM as the methyl donor. Viewed using PyMOL</w:t>
      </w:r>
      <w:r w:rsidR="005940B9" w:rsidRPr="009259BB">
        <w:rPr>
          <w:rFonts w:ascii="Arial" w:hAnsi="Arial" w:cs="Arial"/>
          <w:sz w:val="22"/>
          <w:szCs w:val="22"/>
        </w:rPr>
        <w:t>.</w:t>
      </w:r>
    </w:p>
    <w:p w14:paraId="77181617" w14:textId="04D77F8D" w:rsidR="00FD15E8" w:rsidRDefault="00FD15E8" w:rsidP="009259BB">
      <w:pPr>
        <w:spacing w:line="360" w:lineRule="auto"/>
        <w:rPr>
          <w:rFonts w:ascii="Arial" w:hAnsi="Arial" w:cs="Arial"/>
          <w:sz w:val="22"/>
          <w:szCs w:val="22"/>
        </w:rPr>
      </w:pPr>
    </w:p>
    <w:p w14:paraId="5A44F500" w14:textId="77777777" w:rsidR="00385033" w:rsidRPr="009259BB" w:rsidRDefault="00385033" w:rsidP="009259BB">
      <w:pPr>
        <w:spacing w:line="360" w:lineRule="auto"/>
        <w:rPr>
          <w:rFonts w:ascii="Arial" w:hAnsi="Arial" w:cs="Arial"/>
          <w:sz w:val="22"/>
          <w:szCs w:val="22"/>
        </w:rPr>
      </w:pPr>
    </w:p>
    <w:p w14:paraId="74BFDBD1" w14:textId="4D81A8F6" w:rsidR="00420890" w:rsidRPr="009259BB" w:rsidRDefault="005D35A5" w:rsidP="009259BB">
      <w:pPr>
        <w:spacing w:line="360" w:lineRule="auto"/>
        <w:rPr>
          <w:rFonts w:ascii="Arial" w:hAnsi="Arial" w:cs="Arial"/>
          <w:sz w:val="22"/>
          <w:szCs w:val="22"/>
        </w:rPr>
      </w:pPr>
      <w:r w:rsidRPr="009259BB">
        <w:rPr>
          <w:rFonts w:ascii="Arial" w:hAnsi="Arial" w:cs="Arial"/>
          <w:sz w:val="22"/>
          <w:szCs w:val="22"/>
        </w:rPr>
        <w:t xml:space="preserve">Structures CfaS and </w:t>
      </w:r>
      <w:r w:rsidR="00420890" w:rsidRPr="009259BB">
        <w:rPr>
          <w:rFonts w:ascii="Arial" w:hAnsi="Arial" w:cs="Arial"/>
          <w:sz w:val="22"/>
          <w:szCs w:val="22"/>
        </w:rPr>
        <w:t>VP39</w:t>
      </w:r>
      <w:r w:rsidRPr="009259BB">
        <w:rPr>
          <w:rFonts w:ascii="Arial" w:hAnsi="Arial" w:cs="Arial"/>
          <w:sz w:val="22"/>
          <w:szCs w:val="22"/>
        </w:rPr>
        <w:t xml:space="preserve"> were aligned using the </w:t>
      </w:r>
      <w:r w:rsidR="00AF405E" w:rsidRPr="009259BB">
        <w:rPr>
          <w:rFonts w:ascii="Arial" w:hAnsi="Arial" w:cs="Arial"/>
          <w:sz w:val="22"/>
          <w:szCs w:val="22"/>
        </w:rPr>
        <w:t>‘</w:t>
      </w:r>
      <w:r w:rsidRPr="009259BB">
        <w:rPr>
          <w:rFonts w:ascii="Arial" w:hAnsi="Arial" w:cs="Arial"/>
          <w:sz w:val="22"/>
          <w:szCs w:val="22"/>
        </w:rPr>
        <w:t>super</w:t>
      </w:r>
      <w:r w:rsidR="00AF405E" w:rsidRPr="009259BB">
        <w:rPr>
          <w:rFonts w:ascii="Arial" w:hAnsi="Arial" w:cs="Arial"/>
          <w:sz w:val="22"/>
          <w:szCs w:val="22"/>
        </w:rPr>
        <w:t>’</w:t>
      </w:r>
      <w:r w:rsidRPr="009259BB">
        <w:rPr>
          <w:rFonts w:ascii="Arial" w:hAnsi="Arial" w:cs="Arial"/>
          <w:sz w:val="22"/>
          <w:szCs w:val="22"/>
        </w:rPr>
        <w:t xml:space="preserve"> command on Py</w:t>
      </w:r>
      <w:r w:rsidR="00AF405E" w:rsidRPr="009259BB">
        <w:rPr>
          <w:rFonts w:ascii="Arial" w:hAnsi="Arial" w:cs="Arial"/>
          <w:sz w:val="22"/>
          <w:szCs w:val="22"/>
        </w:rPr>
        <w:t>MOL</w:t>
      </w:r>
      <w:r w:rsidRPr="009259BB">
        <w:rPr>
          <w:rFonts w:ascii="Arial" w:hAnsi="Arial" w:cs="Arial"/>
          <w:sz w:val="22"/>
          <w:szCs w:val="22"/>
        </w:rPr>
        <w:t xml:space="preserve"> to obtain an estimate of structural similarity</w:t>
      </w:r>
      <w:r w:rsidR="00420890" w:rsidRPr="009259BB">
        <w:rPr>
          <w:rFonts w:ascii="Arial" w:hAnsi="Arial" w:cs="Arial"/>
          <w:sz w:val="22"/>
          <w:szCs w:val="22"/>
        </w:rPr>
        <w:t>. A number of residues were align</w:t>
      </w:r>
      <w:r w:rsidR="00A0041B" w:rsidRPr="009259BB">
        <w:rPr>
          <w:rFonts w:ascii="Arial" w:hAnsi="Arial" w:cs="Arial"/>
          <w:sz w:val="22"/>
          <w:szCs w:val="22"/>
        </w:rPr>
        <w:t>ed</w:t>
      </w:r>
      <w:r w:rsidR="00420890" w:rsidRPr="009259BB">
        <w:rPr>
          <w:rFonts w:ascii="Arial" w:hAnsi="Arial" w:cs="Arial"/>
          <w:sz w:val="22"/>
          <w:szCs w:val="22"/>
        </w:rPr>
        <w:t xml:space="preserve"> and compared until </w:t>
      </w:r>
      <w:r w:rsidR="00181FB2" w:rsidRPr="009259BB">
        <w:rPr>
          <w:rFonts w:ascii="Arial" w:hAnsi="Arial" w:cs="Arial"/>
          <w:sz w:val="22"/>
          <w:szCs w:val="22"/>
        </w:rPr>
        <w:t>a meaningful overlap of the structures was obtained wit</w:t>
      </w:r>
      <w:r w:rsidR="00A0041B" w:rsidRPr="009259BB">
        <w:rPr>
          <w:rFonts w:ascii="Arial" w:hAnsi="Arial" w:cs="Arial"/>
          <w:sz w:val="22"/>
          <w:szCs w:val="22"/>
        </w:rPr>
        <w:t>h the lowest RMSD score (</w:t>
      </w:r>
      <w:r w:rsidR="00742E4B">
        <w:rPr>
          <w:rFonts w:ascii="Arial" w:hAnsi="Arial" w:cs="Arial"/>
          <w:sz w:val="22"/>
          <w:szCs w:val="22"/>
        </w:rPr>
        <w:t>T</w:t>
      </w:r>
      <w:r w:rsidR="00A0041B" w:rsidRPr="009259BB">
        <w:rPr>
          <w:rFonts w:ascii="Arial" w:hAnsi="Arial" w:cs="Arial"/>
          <w:sz w:val="22"/>
          <w:szCs w:val="22"/>
        </w:rPr>
        <w:t xml:space="preserve">able </w:t>
      </w:r>
      <w:r w:rsidR="00C42DD8">
        <w:rPr>
          <w:rFonts w:ascii="Arial" w:hAnsi="Arial" w:cs="Arial"/>
          <w:sz w:val="22"/>
          <w:szCs w:val="22"/>
        </w:rPr>
        <w:t>5</w:t>
      </w:r>
      <w:r w:rsidR="00A0041B" w:rsidRPr="009259BB">
        <w:rPr>
          <w:rFonts w:ascii="Arial" w:hAnsi="Arial" w:cs="Arial"/>
          <w:sz w:val="22"/>
          <w:szCs w:val="22"/>
        </w:rPr>
        <w:t>). Th</w:t>
      </w:r>
      <w:r w:rsidR="00AF405E" w:rsidRPr="009259BB">
        <w:rPr>
          <w:rFonts w:ascii="Arial" w:hAnsi="Arial" w:cs="Arial"/>
          <w:sz w:val="22"/>
          <w:szCs w:val="22"/>
        </w:rPr>
        <w:t>is</w:t>
      </w:r>
      <w:r w:rsidR="00A0041B" w:rsidRPr="009259BB">
        <w:rPr>
          <w:rFonts w:ascii="Arial" w:hAnsi="Arial" w:cs="Arial"/>
          <w:sz w:val="22"/>
          <w:szCs w:val="22"/>
        </w:rPr>
        <w:t xml:space="preserve"> alignment is shown in </w:t>
      </w:r>
      <w:r w:rsidR="005940B9" w:rsidRPr="009259BB">
        <w:rPr>
          <w:rFonts w:ascii="Arial" w:hAnsi="Arial" w:cs="Arial"/>
          <w:sz w:val="22"/>
          <w:szCs w:val="22"/>
        </w:rPr>
        <w:t>Fi</w:t>
      </w:r>
      <w:r w:rsidR="00A0041B" w:rsidRPr="009259BB">
        <w:rPr>
          <w:rFonts w:ascii="Arial" w:hAnsi="Arial" w:cs="Arial"/>
          <w:sz w:val="22"/>
          <w:szCs w:val="22"/>
        </w:rPr>
        <w:t xml:space="preserve">gure </w:t>
      </w:r>
      <w:r w:rsidR="00F664E4">
        <w:rPr>
          <w:rFonts w:ascii="Arial" w:hAnsi="Arial" w:cs="Arial"/>
          <w:sz w:val="22"/>
          <w:szCs w:val="22"/>
        </w:rPr>
        <w:t>9</w:t>
      </w:r>
      <w:r w:rsidR="00A0041B" w:rsidRPr="009259BB">
        <w:rPr>
          <w:rFonts w:ascii="Arial" w:hAnsi="Arial" w:cs="Arial"/>
          <w:sz w:val="22"/>
          <w:szCs w:val="22"/>
        </w:rPr>
        <w:t>.</w:t>
      </w:r>
    </w:p>
    <w:p w14:paraId="11C7F6CF" w14:textId="2277E45B" w:rsidR="00FD15E8" w:rsidRDefault="00FD15E8" w:rsidP="009259BB">
      <w:pPr>
        <w:spacing w:line="360" w:lineRule="auto"/>
        <w:rPr>
          <w:rFonts w:ascii="Arial" w:hAnsi="Arial" w:cs="Arial"/>
          <w:sz w:val="22"/>
          <w:szCs w:val="22"/>
        </w:rPr>
      </w:pPr>
    </w:p>
    <w:p w14:paraId="6C804B5A" w14:textId="10D7A2CD" w:rsidR="00385033" w:rsidRDefault="00385033" w:rsidP="009259BB">
      <w:pPr>
        <w:spacing w:line="360" w:lineRule="auto"/>
        <w:rPr>
          <w:rFonts w:ascii="Arial" w:hAnsi="Arial" w:cs="Arial"/>
          <w:sz w:val="22"/>
          <w:szCs w:val="22"/>
        </w:rPr>
      </w:pPr>
    </w:p>
    <w:p w14:paraId="3B8D438D" w14:textId="35655117" w:rsidR="00385033" w:rsidRDefault="00385033" w:rsidP="009259BB">
      <w:pPr>
        <w:spacing w:line="360" w:lineRule="auto"/>
        <w:rPr>
          <w:rFonts w:ascii="Arial" w:hAnsi="Arial" w:cs="Arial"/>
          <w:sz w:val="22"/>
          <w:szCs w:val="22"/>
        </w:rPr>
      </w:pPr>
    </w:p>
    <w:p w14:paraId="0AE4A32B" w14:textId="00546ADD" w:rsidR="00385033" w:rsidRDefault="00385033" w:rsidP="009259BB">
      <w:pPr>
        <w:spacing w:line="360" w:lineRule="auto"/>
        <w:rPr>
          <w:rFonts w:ascii="Arial" w:hAnsi="Arial" w:cs="Arial"/>
          <w:sz w:val="22"/>
          <w:szCs w:val="22"/>
        </w:rPr>
      </w:pPr>
    </w:p>
    <w:p w14:paraId="41944347" w14:textId="6FE5CDF6" w:rsidR="00385033" w:rsidRDefault="00385033" w:rsidP="009259BB">
      <w:pPr>
        <w:spacing w:line="360" w:lineRule="auto"/>
        <w:rPr>
          <w:rFonts w:ascii="Arial" w:hAnsi="Arial" w:cs="Arial"/>
          <w:sz w:val="22"/>
          <w:szCs w:val="22"/>
        </w:rPr>
      </w:pPr>
    </w:p>
    <w:p w14:paraId="7C995B98" w14:textId="77777777" w:rsidR="00385033" w:rsidRPr="009259BB" w:rsidRDefault="00385033" w:rsidP="009259BB">
      <w:pPr>
        <w:spacing w:line="360" w:lineRule="auto"/>
        <w:rPr>
          <w:rFonts w:ascii="Arial" w:hAnsi="Arial" w:cs="Arial"/>
          <w:sz w:val="22"/>
          <w:szCs w:val="22"/>
        </w:rPr>
      </w:pPr>
    </w:p>
    <w:p w14:paraId="0EA6E99F" w14:textId="345D22DF" w:rsidR="006558FC" w:rsidRPr="009259BB" w:rsidRDefault="006558FC" w:rsidP="006558FC">
      <w:pPr>
        <w:rPr>
          <w:rFonts w:ascii="Arial" w:hAnsi="Arial" w:cs="Arial"/>
          <w:sz w:val="22"/>
          <w:szCs w:val="22"/>
        </w:rPr>
      </w:pPr>
      <w:r>
        <w:rPr>
          <w:rFonts w:ascii="Arial" w:hAnsi="Arial" w:cs="Arial"/>
          <w:sz w:val="22"/>
          <w:szCs w:val="22"/>
        </w:rPr>
        <w:br w:type="page"/>
      </w:r>
    </w:p>
    <w:p w14:paraId="1602FED1" w14:textId="7B8FAFCA" w:rsidR="00FD15E8" w:rsidRPr="009259BB" w:rsidRDefault="006558FC" w:rsidP="006558FC">
      <w:pPr>
        <w:tabs>
          <w:tab w:val="center" w:pos="942"/>
        </w:tabs>
        <w:spacing w:line="360" w:lineRule="auto"/>
        <w:jc w:val="center"/>
        <w:rPr>
          <w:rFonts w:ascii="Arial" w:hAnsi="Arial" w:cs="Arial"/>
          <w:sz w:val="22"/>
          <w:szCs w:val="22"/>
        </w:rPr>
      </w:pPr>
      <w:r w:rsidRPr="009259BB">
        <w:rPr>
          <w:rFonts w:ascii="Arial" w:hAnsi="Arial" w:cs="Arial"/>
          <w:sz w:val="22"/>
          <w:szCs w:val="22"/>
        </w:rPr>
        <w:lastRenderedPageBreak/>
        <w:t xml:space="preserve">Table </w:t>
      </w:r>
      <w:r>
        <w:rPr>
          <w:rFonts w:ascii="Arial" w:hAnsi="Arial" w:cs="Arial"/>
          <w:sz w:val="22"/>
          <w:szCs w:val="22"/>
        </w:rPr>
        <w:t>5</w:t>
      </w:r>
      <w:r w:rsidRPr="009259BB">
        <w:rPr>
          <w:rFonts w:ascii="Arial" w:hAnsi="Arial" w:cs="Arial"/>
          <w:sz w:val="22"/>
          <w:szCs w:val="22"/>
        </w:rPr>
        <w:t>: Residues aligned on CfaS with VP39 to identify optimal alignment showing structural similarit</w:t>
      </w:r>
      <w:r>
        <w:rPr>
          <w:rFonts w:ascii="Arial" w:hAnsi="Arial" w:cs="Arial"/>
          <w:sz w:val="22"/>
          <w:szCs w:val="22"/>
        </w:rPr>
        <w:t>y.</w:t>
      </w:r>
    </w:p>
    <w:tbl>
      <w:tblPr>
        <w:tblStyle w:val="TableGrid"/>
        <w:tblpPr w:leftFromText="180" w:rightFromText="180" w:vertAnchor="text" w:horzAnchor="margin" w:tblpXSpec="center" w:tblpY="15"/>
        <w:tblOverlap w:val="never"/>
        <w:tblW w:w="0" w:type="auto"/>
        <w:tblLook w:val="04A0" w:firstRow="1" w:lastRow="0" w:firstColumn="1" w:lastColumn="0" w:noHBand="0" w:noVBand="1"/>
      </w:tblPr>
      <w:tblGrid>
        <w:gridCol w:w="2948"/>
        <w:gridCol w:w="3107"/>
        <w:gridCol w:w="2955"/>
      </w:tblGrid>
      <w:tr w:rsidR="000F6B36" w:rsidRPr="009259BB" w14:paraId="1F664CF2" w14:textId="27D44393" w:rsidTr="000F6B36">
        <w:tc>
          <w:tcPr>
            <w:tcW w:w="2948" w:type="dxa"/>
          </w:tcPr>
          <w:p w14:paraId="1B1018D4" w14:textId="77777777" w:rsidR="000F6B36" w:rsidRPr="009259BB" w:rsidRDefault="000F6B36" w:rsidP="009259BB">
            <w:pPr>
              <w:spacing w:line="360" w:lineRule="auto"/>
              <w:jc w:val="center"/>
              <w:rPr>
                <w:rFonts w:ascii="Arial" w:hAnsi="Arial" w:cs="Arial"/>
                <w:sz w:val="22"/>
                <w:szCs w:val="22"/>
              </w:rPr>
            </w:pPr>
            <w:r w:rsidRPr="009259BB">
              <w:rPr>
                <w:rFonts w:ascii="Arial" w:hAnsi="Arial" w:cs="Arial"/>
                <w:sz w:val="22"/>
                <w:szCs w:val="22"/>
              </w:rPr>
              <w:t>CfaS residues</w:t>
            </w:r>
          </w:p>
        </w:tc>
        <w:tc>
          <w:tcPr>
            <w:tcW w:w="3107" w:type="dxa"/>
          </w:tcPr>
          <w:p w14:paraId="53953D87" w14:textId="77777777" w:rsidR="000F6B36" w:rsidRPr="009259BB" w:rsidRDefault="000F6B36" w:rsidP="009259BB">
            <w:pPr>
              <w:spacing w:line="360" w:lineRule="auto"/>
              <w:jc w:val="center"/>
              <w:rPr>
                <w:rFonts w:ascii="Arial" w:hAnsi="Arial" w:cs="Arial"/>
                <w:sz w:val="22"/>
                <w:szCs w:val="22"/>
              </w:rPr>
            </w:pPr>
            <w:r w:rsidRPr="009259BB">
              <w:rPr>
                <w:rFonts w:ascii="Arial" w:hAnsi="Arial" w:cs="Arial"/>
                <w:sz w:val="22"/>
                <w:szCs w:val="22"/>
              </w:rPr>
              <w:t>VP39 residues</w:t>
            </w:r>
          </w:p>
        </w:tc>
        <w:tc>
          <w:tcPr>
            <w:tcW w:w="2955" w:type="dxa"/>
          </w:tcPr>
          <w:p w14:paraId="421C0231" w14:textId="5915570E" w:rsidR="009B6954" w:rsidRPr="009259BB" w:rsidRDefault="009B6954" w:rsidP="009259BB">
            <w:pPr>
              <w:spacing w:line="360" w:lineRule="auto"/>
              <w:jc w:val="center"/>
              <w:rPr>
                <w:rFonts w:ascii="Arial" w:hAnsi="Arial" w:cs="Arial"/>
                <w:sz w:val="22"/>
                <w:szCs w:val="22"/>
              </w:rPr>
            </w:pPr>
            <w:r w:rsidRPr="009259BB">
              <w:rPr>
                <w:rFonts w:ascii="Arial" w:hAnsi="Arial" w:cs="Arial"/>
                <w:sz w:val="22"/>
                <w:szCs w:val="22"/>
              </w:rPr>
              <w:t>RMSD score (</w:t>
            </w:r>
            <w:r w:rsidRPr="009259BB">
              <w:rPr>
                <w:rFonts w:ascii="Arial" w:hAnsi="Arial" w:cs="Arial"/>
                <w:color w:val="000000" w:themeColor="text1"/>
                <w:sz w:val="22"/>
                <w:szCs w:val="22"/>
                <w:shd w:val="clear" w:color="auto" w:fill="FFFFFF"/>
              </w:rPr>
              <w:t>Å)</w:t>
            </w:r>
          </w:p>
          <w:p w14:paraId="15312477" w14:textId="478CF7EE" w:rsidR="000F6B36" w:rsidRPr="009259BB" w:rsidRDefault="000F6B36" w:rsidP="009259BB">
            <w:pPr>
              <w:spacing w:line="360" w:lineRule="auto"/>
              <w:jc w:val="center"/>
              <w:rPr>
                <w:rFonts w:ascii="Arial" w:hAnsi="Arial" w:cs="Arial"/>
                <w:sz w:val="22"/>
                <w:szCs w:val="22"/>
              </w:rPr>
            </w:pPr>
          </w:p>
        </w:tc>
      </w:tr>
      <w:tr w:rsidR="000F6B36" w:rsidRPr="009259BB" w14:paraId="03B5F9C6" w14:textId="19509657" w:rsidTr="000F6B36">
        <w:tc>
          <w:tcPr>
            <w:tcW w:w="2948" w:type="dxa"/>
          </w:tcPr>
          <w:p w14:paraId="32A29EC8" w14:textId="77777777" w:rsidR="000F6B36" w:rsidRPr="009259BB" w:rsidRDefault="000F6B36" w:rsidP="009259BB">
            <w:pPr>
              <w:spacing w:line="360" w:lineRule="auto"/>
              <w:jc w:val="center"/>
              <w:rPr>
                <w:rFonts w:ascii="Arial" w:hAnsi="Arial" w:cs="Arial"/>
                <w:sz w:val="22"/>
                <w:szCs w:val="22"/>
              </w:rPr>
            </w:pPr>
            <w:r w:rsidRPr="009259BB">
              <w:rPr>
                <w:rFonts w:ascii="Arial" w:hAnsi="Arial" w:cs="Arial"/>
                <w:sz w:val="22"/>
                <w:szCs w:val="22"/>
              </w:rPr>
              <w:t>350-375</w:t>
            </w:r>
          </w:p>
        </w:tc>
        <w:tc>
          <w:tcPr>
            <w:tcW w:w="3107" w:type="dxa"/>
          </w:tcPr>
          <w:p w14:paraId="23B22158" w14:textId="77777777" w:rsidR="000F6B36" w:rsidRPr="009259BB" w:rsidRDefault="000F6B36" w:rsidP="009259BB">
            <w:pPr>
              <w:spacing w:line="360" w:lineRule="auto"/>
              <w:jc w:val="center"/>
              <w:rPr>
                <w:rFonts w:ascii="Arial" w:hAnsi="Arial" w:cs="Arial"/>
                <w:sz w:val="22"/>
                <w:szCs w:val="22"/>
              </w:rPr>
            </w:pPr>
            <w:r w:rsidRPr="009259BB">
              <w:rPr>
                <w:rFonts w:ascii="Arial" w:hAnsi="Arial" w:cs="Arial"/>
                <w:sz w:val="22"/>
                <w:szCs w:val="22"/>
              </w:rPr>
              <w:t>121-145</w:t>
            </w:r>
          </w:p>
        </w:tc>
        <w:tc>
          <w:tcPr>
            <w:tcW w:w="2955" w:type="dxa"/>
          </w:tcPr>
          <w:p w14:paraId="43A4486B" w14:textId="50F22FDC" w:rsidR="000F6B36" w:rsidRPr="009259BB" w:rsidRDefault="00034E9C" w:rsidP="009259BB">
            <w:pPr>
              <w:spacing w:line="360" w:lineRule="auto"/>
              <w:jc w:val="center"/>
              <w:rPr>
                <w:rFonts w:ascii="Arial" w:hAnsi="Arial" w:cs="Arial"/>
                <w:sz w:val="22"/>
                <w:szCs w:val="22"/>
              </w:rPr>
            </w:pPr>
            <w:r w:rsidRPr="009259BB">
              <w:rPr>
                <w:rFonts w:ascii="Arial" w:hAnsi="Arial" w:cs="Arial"/>
                <w:sz w:val="22"/>
                <w:szCs w:val="22"/>
              </w:rPr>
              <w:t>4.707</w:t>
            </w:r>
          </w:p>
        </w:tc>
      </w:tr>
      <w:tr w:rsidR="000F6B36" w:rsidRPr="009259BB" w14:paraId="30CB9270" w14:textId="107B0F49" w:rsidTr="000F6B36">
        <w:tc>
          <w:tcPr>
            <w:tcW w:w="2948" w:type="dxa"/>
          </w:tcPr>
          <w:p w14:paraId="773BDB5F" w14:textId="77777777" w:rsidR="000F6B36" w:rsidRPr="009259BB" w:rsidRDefault="000F6B36" w:rsidP="009259BB">
            <w:pPr>
              <w:spacing w:line="360" w:lineRule="auto"/>
              <w:jc w:val="center"/>
              <w:rPr>
                <w:rFonts w:ascii="Arial" w:hAnsi="Arial" w:cs="Arial"/>
                <w:sz w:val="22"/>
                <w:szCs w:val="22"/>
              </w:rPr>
            </w:pPr>
            <w:r w:rsidRPr="009259BB">
              <w:rPr>
                <w:rFonts w:ascii="Arial" w:hAnsi="Arial" w:cs="Arial"/>
                <w:sz w:val="22"/>
                <w:szCs w:val="22"/>
              </w:rPr>
              <w:t>392-485</w:t>
            </w:r>
          </w:p>
        </w:tc>
        <w:tc>
          <w:tcPr>
            <w:tcW w:w="3107" w:type="dxa"/>
          </w:tcPr>
          <w:p w14:paraId="4E5BBF6D" w14:textId="77777777" w:rsidR="000F6B36" w:rsidRPr="009259BB" w:rsidRDefault="000F6B36" w:rsidP="009259BB">
            <w:pPr>
              <w:spacing w:line="360" w:lineRule="auto"/>
              <w:jc w:val="center"/>
              <w:rPr>
                <w:rFonts w:ascii="Arial" w:hAnsi="Arial" w:cs="Arial"/>
                <w:sz w:val="22"/>
                <w:szCs w:val="22"/>
              </w:rPr>
            </w:pPr>
            <w:r w:rsidRPr="009259BB">
              <w:rPr>
                <w:rFonts w:ascii="Arial" w:hAnsi="Arial" w:cs="Arial"/>
                <w:sz w:val="22"/>
                <w:szCs w:val="22"/>
              </w:rPr>
              <w:t>150-250</w:t>
            </w:r>
          </w:p>
        </w:tc>
        <w:tc>
          <w:tcPr>
            <w:tcW w:w="2955" w:type="dxa"/>
          </w:tcPr>
          <w:p w14:paraId="5C0611E6" w14:textId="1CAFFE3D" w:rsidR="000F6B36" w:rsidRPr="009259BB" w:rsidRDefault="00034E9C" w:rsidP="009259BB">
            <w:pPr>
              <w:spacing w:line="360" w:lineRule="auto"/>
              <w:jc w:val="center"/>
              <w:rPr>
                <w:rFonts w:ascii="Arial" w:hAnsi="Arial" w:cs="Arial"/>
                <w:sz w:val="22"/>
                <w:szCs w:val="22"/>
              </w:rPr>
            </w:pPr>
            <w:r w:rsidRPr="009259BB">
              <w:rPr>
                <w:rFonts w:ascii="Arial" w:hAnsi="Arial" w:cs="Arial"/>
                <w:sz w:val="22"/>
                <w:szCs w:val="22"/>
              </w:rPr>
              <w:t>9.950</w:t>
            </w:r>
          </w:p>
        </w:tc>
      </w:tr>
      <w:tr w:rsidR="000F6B36" w:rsidRPr="009259BB" w14:paraId="46DE97CA" w14:textId="6FE98F1A" w:rsidTr="000F6B36">
        <w:tc>
          <w:tcPr>
            <w:tcW w:w="2948" w:type="dxa"/>
          </w:tcPr>
          <w:p w14:paraId="0CBDA45D" w14:textId="77777777" w:rsidR="000F6B36" w:rsidRPr="009259BB" w:rsidRDefault="000F6B36" w:rsidP="009259BB">
            <w:pPr>
              <w:spacing w:line="360" w:lineRule="auto"/>
              <w:jc w:val="center"/>
              <w:rPr>
                <w:rFonts w:ascii="Arial" w:hAnsi="Arial" w:cs="Arial"/>
                <w:color w:val="70AD47" w:themeColor="accent6"/>
                <w:sz w:val="22"/>
                <w:szCs w:val="22"/>
              </w:rPr>
            </w:pPr>
            <w:r w:rsidRPr="009259BB">
              <w:rPr>
                <w:rFonts w:ascii="Arial" w:hAnsi="Arial" w:cs="Arial"/>
                <w:color w:val="70AD47" w:themeColor="accent6"/>
                <w:sz w:val="22"/>
                <w:szCs w:val="22"/>
              </w:rPr>
              <w:t>247-325</w:t>
            </w:r>
          </w:p>
        </w:tc>
        <w:tc>
          <w:tcPr>
            <w:tcW w:w="3107" w:type="dxa"/>
          </w:tcPr>
          <w:p w14:paraId="625736CF" w14:textId="77777777" w:rsidR="000F6B36" w:rsidRPr="009259BB" w:rsidRDefault="000F6B36" w:rsidP="009259BB">
            <w:pPr>
              <w:spacing w:line="360" w:lineRule="auto"/>
              <w:jc w:val="center"/>
              <w:rPr>
                <w:rFonts w:ascii="Arial" w:hAnsi="Arial" w:cs="Arial"/>
                <w:color w:val="70AD47" w:themeColor="accent6"/>
                <w:sz w:val="22"/>
                <w:szCs w:val="22"/>
              </w:rPr>
            </w:pPr>
            <w:r w:rsidRPr="009259BB">
              <w:rPr>
                <w:rFonts w:ascii="Arial" w:hAnsi="Arial" w:cs="Arial"/>
                <w:color w:val="70AD47" w:themeColor="accent6"/>
                <w:sz w:val="22"/>
                <w:szCs w:val="22"/>
              </w:rPr>
              <w:t>39-118</w:t>
            </w:r>
          </w:p>
        </w:tc>
        <w:tc>
          <w:tcPr>
            <w:tcW w:w="2955" w:type="dxa"/>
          </w:tcPr>
          <w:p w14:paraId="6E23BD85" w14:textId="2847E16C" w:rsidR="000F6B36" w:rsidRPr="009259BB" w:rsidRDefault="00034E9C" w:rsidP="009259BB">
            <w:pPr>
              <w:spacing w:line="360" w:lineRule="auto"/>
              <w:jc w:val="center"/>
              <w:rPr>
                <w:rFonts w:ascii="Arial" w:hAnsi="Arial" w:cs="Arial"/>
                <w:color w:val="70AD47" w:themeColor="accent6"/>
                <w:sz w:val="22"/>
                <w:szCs w:val="22"/>
              </w:rPr>
            </w:pPr>
            <w:r w:rsidRPr="009259BB">
              <w:rPr>
                <w:rFonts w:ascii="Arial" w:hAnsi="Arial" w:cs="Arial"/>
                <w:color w:val="70AD47" w:themeColor="accent6"/>
                <w:sz w:val="22"/>
                <w:szCs w:val="22"/>
              </w:rPr>
              <w:t>4.340</w:t>
            </w:r>
          </w:p>
        </w:tc>
      </w:tr>
    </w:tbl>
    <w:p w14:paraId="24E6D28D" w14:textId="77777777" w:rsidR="00AF405E" w:rsidRPr="009259BB" w:rsidRDefault="00AF405E" w:rsidP="009259BB">
      <w:pPr>
        <w:tabs>
          <w:tab w:val="left" w:pos="2863"/>
        </w:tabs>
        <w:spacing w:line="360" w:lineRule="auto"/>
        <w:rPr>
          <w:rFonts w:ascii="Arial" w:hAnsi="Arial" w:cs="Arial"/>
          <w:sz w:val="22"/>
          <w:szCs w:val="22"/>
        </w:rPr>
      </w:pPr>
    </w:p>
    <w:p w14:paraId="6088397B" w14:textId="44CCFD04" w:rsidR="00A0041B" w:rsidRDefault="00A0041B" w:rsidP="009259BB">
      <w:pPr>
        <w:tabs>
          <w:tab w:val="left" w:pos="2863"/>
        </w:tabs>
        <w:spacing w:line="360" w:lineRule="auto"/>
        <w:rPr>
          <w:rFonts w:ascii="Arial" w:hAnsi="Arial" w:cs="Arial"/>
          <w:sz w:val="22"/>
          <w:szCs w:val="22"/>
        </w:rPr>
      </w:pPr>
    </w:p>
    <w:p w14:paraId="0713504F" w14:textId="77777777" w:rsidR="00385033" w:rsidRPr="009259BB" w:rsidRDefault="00385033" w:rsidP="009259BB">
      <w:pPr>
        <w:tabs>
          <w:tab w:val="left" w:pos="2863"/>
        </w:tabs>
        <w:spacing w:line="360" w:lineRule="auto"/>
        <w:rPr>
          <w:rFonts w:ascii="Arial" w:hAnsi="Arial" w:cs="Arial"/>
          <w:sz w:val="22"/>
          <w:szCs w:val="22"/>
        </w:rPr>
      </w:pPr>
    </w:p>
    <w:p w14:paraId="020363A5" w14:textId="446A0A26" w:rsidR="00A0041B" w:rsidRPr="009259BB" w:rsidRDefault="00291678" w:rsidP="009259BB">
      <w:pPr>
        <w:tabs>
          <w:tab w:val="left" w:pos="2863"/>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04320" behindDoc="0" locked="0" layoutInCell="1" allowOverlap="1" wp14:anchorId="5878FDEA" wp14:editId="2AEDF023">
                <wp:simplePos x="0" y="0"/>
                <wp:positionH relativeFrom="column">
                  <wp:posOffset>2710815</wp:posOffset>
                </wp:positionH>
                <wp:positionV relativeFrom="paragraph">
                  <wp:posOffset>15875</wp:posOffset>
                </wp:positionV>
                <wp:extent cx="1400175" cy="4832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400175" cy="483235"/>
                        </a:xfrm>
                        <a:prstGeom prst="rect">
                          <a:avLst/>
                        </a:prstGeom>
                        <a:noFill/>
                        <a:ln w="6350">
                          <a:noFill/>
                        </a:ln>
                      </wps:spPr>
                      <wps:txbx>
                        <w:txbxContent>
                          <w:p w14:paraId="24ECF349" w14:textId="4DD8BB91" w:rsidR="00A0041B" w:rsidRPr="00EC3D7E" w:rsidRDefault="00AF405E" w:rsidP="00AF405E">
                            <w:pPr>
                              <w:jc w:val="center"/>
                              <w:rPr>
                                <w:rFonts w:ascii="Arial" w:hAnsi="Arial" w:cs="Arial"/>
                                <w:sz w:val="22"/>
                                <w:szCs w:val="22"/>
                              </w:rPr>
                            </w:pPr>
                            <w:r>
                              <w:rPr>
                                <w:rFonts w:ascii="Arial" w:hAnsi="Arial" w:cs="Arial"/>
                                <w:sz w:val="22"/>
                                <w:szCs w:val="22"/>
                              </w:rPr>
                              <w:t>Potential b</w:t>
                            </w:r>
                            <w:r w:rsidR="00A0041B" w:rsidRPr="00EC3D7E">
                              <w:rPr>
                                <w:rFonts w:ascii="Arial" w:hAnsi="Arial" w:cs="Arial"/>
                                <w:sz w:val="22"/>
                                <w:szCs w:val="22"/>
                              </w:rPr>
                              <w:t>inding pocket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8FDEA" id="Text Box 45" o:spid="_x0000_s1038" type="#_x0000_t202" style="position:absolute;margin-left:213.45pt;margin-top:1.25pt;width:110.25pt;height:38.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" filled="f" stroked="f" strokeweight=".5pt">
                <v:textbox>
                  <w:txbxContent>
                    <w:p w14:paraId="24ECF349" w14:textId="4DD8BB91" w:rsidR="00A0041B" w:rsidRPr="00EC3D7E" w:rsidRDefault="00AF405E" w:rsidP="00AF405E">
                      <w:pPr>
                        <w:jc w:val="center"/>
                        <w:rPr>
                          <w:rFonts w:ascii="Arial" w:hAnsi="Arial" w:cs="Arial"/>
                          <w:sz w:val="22"/>
                          <w:szCs w:val="22"/>
                        </w:rPr>
                      </w:pPr>
                      <w:r>
                        <w:rPr>
                          <w:rFonts w:ascii="Arial" w:hAnsi="Arial" w:cs="Arial"/>
                          <w:sz w:val="22"/>
                          <w:szCs w:val="22"/>
                        </w:rPr>
                        <w:t>Potential b</w:t>
                      </w:r>
                      <w:r w:rsidR="00A0041B" w:rsidRPr="00EC3D7E">
                        <w:rPr>
                          <w:rFonts w:ascii="Arial" w:hAnsi="Arial" w:cs="Arial"/>
                          <w:sz w:val="22"/>
                          <w:szCs w:val="22"/>
                        </w:rPr>
                        <w:t>inding pocket</w:t>
                      </w:r>
                    </w:p>
                  </w:txbxContent>
                </v:textbox>
              </v:shape>
            </w:pict>
          </mc:Fallback>
        </mc:AlternateContent>
      </w:r>
      <w:r w:rsidR="00300219" w:rsidRPr="009259BB">
        <w:rPr>
          <w:rFonts w:ascii="Arial" w:hAnsi="Arial" w:cs="Arial"/>
          <w:noProof/>
          <w:sz w:val="22"/>
          <w:szCs w:val="22"/>
        </w:rPr>
        <mc:AlternateContent>
          <mc:Choice Requires="wps">
            <w:drawing>
              <wp:anchor distT="0" distB="0" distL="114300" distR="114300" simplePos="0" relativeHeight="251703296" behindDoc="0" locked="0" layoutInCell="1" allowOverlap="1" wp14:anchorId="5047CD70" wp14:editId="6AC1EFA6">
                <wp:simplePos x="0" y="0"/>
                <wp:positionH relativeFrom="column">
                  <wp:posOffset>3726815</wp:posOffset>
                </wp:positionH>
                <wp:positionV relativeFrom="paragraph">
                  <wp:posOffset>267970</wp:posOffset>
                </wp:positionV>
                <wp:extent cx="571500" cy="962025"/>
                <wp:effectExtent l="0" t="0" r="38100" b="41275"/>
                <wp:wrapNone/>
                <wp:docPr id="44" name="Straight Arrow Connector 44"/>
                <wp:cNvGraphicFramePr/>
                <a:graphic xmlns:a="http://schemas.openxmlformats.org/drawingml/2006/main">
                  <a:graphicData uri="http://schemas.microsoft.com/office/word/2010/wordprocessingShape">
                    <wps:wsp>
                      <wps:cNvCnPr/>
                      <wps:spPr>
                        <a:xfrm>
                          <a:off x="0" y="0"/>
                          <a:ext cx="571500" cy="9620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CAD89" id="Straight Arrow Connector 44" o:spid="_x0000_s1026" type="#_x0000_t32" style="position:absolute;margin-left:293.45pt;margin-top:21.1pt;width:45pt;height:7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" strokecolor="black [3200]" strokeweight="1pt">
                <v:stroke endarrow="block" joinstyle="miter"/>
              </v:shape>
            </w:pict>
          </mc:Fallback>
        </mc:AlternateContent>
      </w:r>
      <w:r w:rsidR="00300219" w:rsidRPr="009259BB">
        <w:rPr>
          <w:rFonts w:ascii="Arial" w:hAnsi="Arial" w:cs="Arial"/>
          <w:noProof/>
          <w:sz w:val="22"/>
          <w:szCs w:val="22"/>
        </w:rPr>
        <w:drawing>
          <wp:anchor distT="0" distB="0" distL="114300" distR="114300" simplePos="0" relativeHeight="251702272" behindDoc="0" locked="0" layoutInCell="1" allowOverlap="1" wp14:anchorId="444885CC" wp14:editId="533ABEC5">
            <wp:simplePos x="0" y="0"/>
            <wp:positionH relativeFrom="column">
              <wp:posOffset>-404495</wp:posOffset>
            </wp:positionH>
            <wp:positionV relativeFrom="paragraph">
              <wp:posOffset>26035</wp:posOffset>
            </wp:positionV>
            <wp:extent cx="3544570" cy="2905125"/>
            <wp:effectExtent l="0" t="0" r="0" b="0"/>
            <wp:wrapNone/>
            <wp:docPr id="42" name="Picture 42"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ight&#10;&#10;Description automatically generated"/>
                    <pic:cNvPicPr/>
                  </pic:nvPicPr>
                  <pic:blipFill rotWithShape="1">
                    <a:blip r:embed="rId20">
                      <a:extLst>
                        <a:ext uri="{28A0092B-C50C-407E-A947-70E740481C1C}">
                          <a14:useLocalDpi xmlns:a14="http://schemas.microsoft.com/office/drawing/2010/main" val="0"/>
                        </a:ext>
                      </a:extLst>
                    </a:blip>
                    <a:srcRect l="14758" t="10364" r="22566" b="14566"/>
                    <a:stretch/>
                  </pic:blipFill>
                  <pic:spPr bwMode="auto">
                    <a:xfrm>
                      <a:off x="0" y="0"/>
                      <a:ext cx="354457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219" w:rsidRPr="009259BB">
        <w:rPr>
          <w:rFonts w:ascii="Arial" w:hAnsi="Arial" w:cs="Arial"/>
          <w:noProof/>
          <w:sz w:val="22"/>
          <w:szCs w:val="22"/>
        </w:rPr>
        <w:drawing>
          <wp:anchor distT="0" distB="0" distL="114300" distR="114300" simplePos="0" relativeHeight="251701248" behindDoc="0" locked="0" layoutInCell="1" allowOverlap="1" wp14:anchorId="264125D1" wp14:editId="23046E54">
            <wp:simplePos x="0" y="0"/>
            <wp:positionH relativeFrom="column">
              <wp:posOffset>3004185</wp:posOffset>
            </wp:positionH>
            <wp:positionV relativeFrom="paragraph">
              <wp:posOffset>-490286</wp:posOffset>
            </wp:positionV>
            <wp:extent cx="3238500" cy="3581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1">
                      <a:extLst>
                        <a:ext uri="{28A0092B-C50C-407E-A947-70E740481C1C}">
                          <a14:useLocalDpi xmlns:a14="http://schemas.microsoft.com/office/drawing/2010/main" val="0"/>
                        </a:ext>
                      </a:extLst>
                    </a:blip>
                    <a:srcRect l="26243" t="8638" r="21631" b="7136"/>
                    <a:stretch/>
                  </pic:blipFill>
                  <pic:spPr bwMode="auto">
                    <a:xfrm>
                      <a:off x="0" y="0"/>
                      <a:ext cx="323850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A4E2A" w14:textId="2B333583" w:rsidR="00DE0ECB" w:rsidRPr="009259BB" w:rsidRDefault="00DE0ECB" w:rsidP="009259BB">
      <w:pPr>
        <w:tabs>
          <w:tab w:val="left" w:pos="2863"/>
        </w:tabs>
        <w:spacing w:line="360" w:lineRule="auto"/>
        <w:rPr>
          <w:rFonts w:ascii="Arial" w:hAnsi="Arial" w:cs="Arial"/>
          <w:sz w:val="22"/>
          <w:szCs w:val="22"/>
        </w:rPr>
      </w:pPr>
    </w:p>
    <w:p w14:paraId="52F4F43B" w14:textId="63EBD015" w:rsidR="00A0041B" w:rsidRPr="009259BB" w:rsidRDefault="00A0041B" w:rsidP="009259BB">
      <w:pPr>
        <w:tabs>
          <w:tab w:val="left" w:pos="2863"/>
        </w:tabs>
        <w:spacing w:line="360" w:lineRule="auto"/>
        <w:rPr>
          <w:rFonts w:ascii="Arial" w:hAnsi="Arial" w:cs="Arial"/>
          <w:sz w:val="22"/>
          <w:szCs w:val="22"/>
        </w:rPr>
      </w:pPr>
    </w:p>
    <w:p w14:paraId="2FBC1B5B" w14:textId="54CD3ED0" w:rsidR="00A0041B" w:rsidRPr="009259BB" w:rsidRDefault="00A0041B" w:rsidP="009259BB">
      <w:pPr>
        <w:spacing w:line="360" w:lineRule="auto"/>
        <w:rPr>
          <w:rFonts w:ascii="Arial" w:hAnsi="Arial" w:cs="Arial"/>
          <w:sz w:val="22"/>
          <w:szCs w:val="22"/>
        </w:rPr>
      </w:pPr>
    </w:p>
    <w:p w14:paraId="5E025453" w14:textId="776A3FE3" w:rsidR="00A0041B" w:rsidRPr="009259BB" w:rsidRDefault="00A0041B" w:rsidP="009259BB">
      <w:pPr>
        <w:spacing w:line="360" w:lineRule="auto"/>
        <w:rPr>
          <w:rFonts w:ascii="Arial" w:hAnsi="Arial" w:cs="Arial"/>
          <w:sz w:val="22"/>
          <w:szCs w:val="22"/>
        </w:rPr>
      </w:pPr>
    </w:p>
    <w:p w14:paraId="6B9F91F2" w14:textId="3B4B990A" w:rsidR="00A0041B" w:rsidRPr="009259BB" w:rsidRDefault="00A0041B" w:rsidP="009259BB">
      <w:pPr>
        <w:spacing w:line="360" w:lineRule="auto"/>
        <w:rPr>
          <w:rFonts w:ascii="Arial" w:hAnsi="Arial" w:cs="Arial"/>
          <w:sz w:val="22"/>
          <w:szCs w:val="22"/>
        </w:rPr>
      </w:pPr>
    </w:p>
    <w:p w14:paraId="490601FD" w14:textId="7281060A" w:rsidR="00A0041B" w:rsidRPr="009259BB" w:rsidRDefault="00A0041B" w:rsidP="009259BB">
      <w:pPr>
        <w:spacing w:line="360" w:lineRule="auto"/>
        <w:rPr>
          <w:rFonts w:ascii="Arial" w:hAnsi="Arial" w:cs="Arial"/>
          <w:sz w:val="22"/>
          <w:szCs w:val="22"/>
        </w:rPr>
      </w:pPr>
    </w:p>
    <w:p w14:paraId="0867DE48" w14:textId="13C7176C" w:rsidR="00A0041B" w:rsidRPr="009259BB" w:rsidRDefault="00A0041B" w:rsidP="009259BB">
      <w:pPr>
        <w:spacing w:line="360" w:lineRule="auto"/>
        <w:rPr>
          <w:rFonts w:ascii="Arial" w:hAnsi="Arial" w:cs="Arial"/>
          <w:sz w:val="22"/>
          <w:szCs w:val="22"/>
        </w:rPr>
      </w:pPr>
    </w:p>
    <w:p w14:paraId="57DA449A" w14:textId="6B86B4E4" w:rsidR="00A0041B" w:rsidRPr="009259BB" w:rsidRDefault="00A0041B" w:rsidP="009259BB">
      <w:pPr>
        <w:spacing w:line="360" w:lineRule="auto"/>
        <w:rPr>
          <w:rFonts w:ascii="Arial" w:hAnsi="Arial" w:cs="Arial"/>
          <w:sz w:val="22"/>
          <w:szCs w:val="22"/>
        </w:rPr>
      </w:pPr>
    </w:p>
    <w:p w14:paraId="29D66CB7" w14:textId="221572E3" w:rsidR="00A0041B" w:rsidRPr="009259BB" w:rsidRDefault="00A0041B" w:rsidP="009259BB">
      <w:pPr>
        <w:spacing w:line="360" w:lineRule="auto"/>
        <w:rPr>
          <w:rFonts w:ascii="Arial" w:hAnsi="Arial" w:cs="Arial"/>
          <w:sz w:val="22"/>
          <w:szCs w:val="22"/>
        </w:rPr>
      </w:pPr>
    </w:p>
    <w:p w14:paraId="2BE5301B" w14:textId="127333C8" w:rsidR="00A0041B" w:rsidRPr="009259BB" w:rsidRDefault="00A0041B" w:rsidP="009259BB">
      <w:pPr>
        <w:spacing w:line="360" w:lineRule="auto"/>
        <w:rPr>
          <w:rFonts w:ascii="Arial" w:hAnsi="Arial" w:cs="Arial"/>
          <w:sz w:val="22"/>
          <w:szCs w:val="22"/>
        </w:rPr>
      </w:pPr>
    </w:p>
    <w:p w14:paraId="68964D6E" w14:textId="692563A1" w:rsidR="00A0041B" w:rsidRPr="009259BB" w:rsidRDefault="00A0041B" w:rsidP="009259BB">
      <w:pPr>
        <w:spacing w:line="360" w:lineRule="auto"/>
        <w:rPr>
          <w:rFonts w:ascii="Arial" w:hAnsi="Arial" w:cs="Arial"/>
          <w:sz w:val="22"/>
          <w:szCs w:val="22"/>
        </w:rPr>
      </w:pPr>
    </w:p>
    <w:p w14:paraId="0EDFB1E2" w14:textId="2D0970F5" w:rsidR="00034E9C" w:rsidRPr="009259BB" w:rsidRDefault="00034E9C" w:rsidP="009259BB">
      <w:pPr>
        <w:spacing w:line="360" w:lineRule="auto"/>
        <w:rPr>
          <w:rFonts w:ascii="Arial" w:hAnsi="Arial" w:cs="Arial"/>
          <w:sz w:val="22"/>
          <w:szCs w:val="22"/>
        </w:rPr>
      </w:pPr>
    </w:p>
    <w:p w14:paraId="5E3F348E" w14:textId="77777777" w:rsidR="00291678" w:rsidRPr="009259BB" w:rsidRDefault="00291678" w:rsidP="00385033">
      <w:pPr>
        <w:rPr>
          <w:rFonts w:ascii="Arial" w:hAnsi="Arial" w:cs="Arial"/>
          <w:sz w:val="22"/>
          <w:szCs w:val="22"/>
        </w:rPr>
      </w:pPr>
    </w:p>
    <w:p w14:paraId="46F41CF7" w14:textId="71FF4B83" w:rsidR="00A0041B" w:rsidRPr="009259BB" w:rsidRDefault="00A0041B" w:rsidP="00930779">
      <w:pPr>
        <w:jc w:val="center"/>
        <w:rPr>
          <w:rFonts w:ascii="Arial" w:hAnsi="Arial" w:cs="Arial"/>
          <w:sz w:val="22"/>
          <w:szCs w:val="22"/>
        </w:rPr>
      </w:pPr>
      <w:r w:rsidRPr="009259BB">
        <w:rPr>
          <w:rFonts w:ascii="Arial" w:hAnsi="Arial" w:cs="Arial"/>
          <w:sz w:val="22"/>
          <w:szCs w:val="22"/>
        </w:rPr>
        <w:tab/>
        <w:t xml:space="preserve">Figure </w:t>
      </w:r>
      <w:r w:rsidR="00F664E4">
        <w:rPr>
          <w:rFonts w:ascii="Arial" w:hAnsi="Arial" w:cs="Arial"/>
          <w:sz w:val="22"/>
          <w:szCs w:val="22"/>
        </w:rPr>
        <w:t>9</w:t>
      </w:r>
      <w:r w:rsidRPr="009259BB">
        <w:rPr>
          <w:rFonts w:ascii="Arial" w:hAnsi="Arial" w:cs="Arial"/>
          <w:sz w:val="22"/>
          <w:szCs w:val="22"/>
        </w:rPr>
        <w:t xml:space="preserve">: Alignment of CfaS and VP39 at residues 39-118 and 247 – 325. VP39=Cyan, CfaS=Green. Aligned using </w:t>
      </w:r>
      <w:r w:rsidR="00AF405E" w:rsidRPr="009259BB">
        <w:rPr>
          <w:rFonts w:ascii="Arial" w:hAnsi="Arial" w:cs="Arial"/>
          <w:sz w:val="22"/>
          <w:szCs w:val="22"/>
        </w:rPr>
        <w:t>‘s</w:t>
      </w:r>
      <w:r w:rsidRPr="009259BB">
        <w:rPr>
          <w:rFonts w:ascii="Arial" w:hAnsi="Arial" w:cs="Arial"/>
          <w:sz w:val="22"/>
          <w:szCs w:val="22"/>
        </w:rPr>
        <w:t>uper</w:t>
      </w:r>
      <w:r w:rsidR="00AF405E" w:rsidRPr="009259BB">
        <w:rPr>
          <w:rFonts w:ascii="Arial" w:hAnsi="Arial" w:cs="Arial"/>
          <w:sz w:val="22"/>
          <w:szCs w:val="22"/>
        </w:rPr>
        <w:t>’.</w:t>
      </w:r>
    </w:p>
    <w:p w14:paraId="0D08BB5C" w14:textId="272DE56C" w:rsidR="00034E9C" w:rsidRDefault="00034E9C" w:rsidP="009259BB">
      <w:pPr>
        <w:spacing w:line="360" w:lineRule="auto"/>
        <w:jc w:val="center"/>
        <w:rPr>
          <w:rFonts w:ascii="Arial" w:hAnsi="Arial" w:cs="Arial"/>
          <w:sz w:val="22"/>
          <w:szCs w:val="22"/>
        </w:rPr>
      </w:pPr>
    </w:p>
    <w:p w14:paraId="26C71CC7" w14:textId="77777777" w:rsidR="008D3E9C" w:rsidRPr="009259BB" w:rsidRDefault="008D3E9C" w:rsidP="009259BB">
      <w:pPr>
        <w:spacing w:line="360" w:lineRule="auto"/>
        <w:jc w:val="center"/>
        <w:rPr>
          <w:rFonts w:ascii="Arial" w:hAnsi="Arial" w:cs="Arial"/>
          <w:sz w:val="22"/>
          <w:szCs w:val="22"/>
        </w:rPr>
      </w:pPr>
    </w:p>
    <w:p w14:paraId="7FE76195" w14:textId="7E3A21EF" w:rsidR="00034E9C" w:rsidRPr="009259BB" w:rsidRDefault="00034E9C" w:rsidP="009259BB">
      <w:pPr>
        <w:spacing w:line="360" w:lineRule="auto"/>
        <w:rPr>
          <w:rFonts w:ascii="Arial" w:hAnsi="Arial" w:cs="Arial"/>
          <w:sz w:val="22"/>
          <w:szCs w:val="22"/>
        </w:rPr>
      </w:pPr>
      <w:r w:rsidRPr="009259BB">
        <w:rPr>
          <w:rFonts w:ascii="Arial" w:hAnsi="Arial" w:cs="Arial"/>
          <w:sz w:val="22"/>
          <w:szCs w:val="22"/>
        </w:rPr>
        <w:t>After aligning CfaS with VP39, a potential binding site/pocket was identified on</w:t>
      </w:r>
      <w:r w:rsidR="00AF405E" w:rsidRPr="009259BB">
        <w:rPr>
          <w:rFonts w:ascii="Arial" w:hAnsi="Arial" w:cs="Arial"/>
          <w:sz w:val="22"/>
          <w:szCs w:val="22"/>
        </w:rPr>
        <w:t xml:space="preserve"> </w:t>
      </w:r>
      <w:r w:rsidRPr="009259BB">
        <w:rPr>
          <w:rFonts w:ascii="Arial" w:hAnsi="Arial" w:cs="Arial"/>
          <w:sz w:val="22"/>
          <w:szCs w:val="22"/>
        </w:rPr>
        <w:t>the proteins, seen by looking directly through the centre of both (right image).</w:t>
      </w:r>
    </w:p>
    <w:p w14:paraId="1734BDB3" w14:textId="77777777" w:rsidR="00AF405E" w:rsidRPr="009259BB" w:rsidRDefault="00AF405E" w:rsidP="009259BB">
      <w:pPr>
        <w:spacing w:line="360" w:lineRule="auto"/>
        <w:rPr>
          <w:rFonts w:ascii="Arial" w:hAnsi="Arial" w:cs="Arial"/>
          <w:sz w:val="22"/>
          <w:szCs w:val="22"/>
        </w:rPr>
      </w:pPr>
    </w:p>
    <w:p w14:paraId="6A9788B6" w14:textId="57970D26" w:rsidR="00034E9C" w:rsidRDefault="00034E9C" w:rsidP="009259BB">
      <w:pPr>
        <w:spacing w:line="360" w:lineRule="auto"/>
        <w:rPr>
          <w:rFonts w:ascii="Arial" w:hAnsi="Arial" w:cs="Arial"/>
          <w:sz w:val="22"/>
          <w:szCs w:val="22"/>
        </w:rPr>
      </w:pPr>
      <w:r w:rsidRPr="009259BB">
        <w:rPr>
          <w:rFonts w:ascii="Arial" w:hAnsi="Arial" w:cs="Arial"/>
          <w:sz w:val="22"/>
          <w:szCs w:val="22"/>
        </w:rPr>
        <w:t xml:space="preserve">The binding site was then further investigated in </w:t>
      </w:r>
      <w:r w:rsidR="00AF405E" w:rsidRPr="009259BB">
        <w:rPr>
          <w:rFonts w:ascii="Arial" w:hAnsi="Arial" w:cs="Arial"/>
          <w:sz w:val="22"/>
          <w:szCs w:val="22"/>
        </w:rPr>
        <w:t>VP39</w:t>
      </w:r>
      <w:r w:rsidRPr="009259BB">
        <w:rPr>
          <w:rFonts w:ascii="Arial" w:hAnsi="Arial" w:cs="Arial"/>
          <w:sz w:val="22"/>
          <w:szCs w:val="22"/>
        </w:rPr>
        <w:t xml:space="preserve">, </w:t>
      </w:r>
      <w:r w:rsidR="00742E4B" w:rsidRPr="009259BB">
        <w:rPr>
          <w:rFonts w:ascii="Arial" w:hAnsi="Arial" w:cs="Arial"/>
          <w:sz w:val="22"/>
          <w:szCs w:val="22"/>
        </w:rPr>
        <w:t>highlighting</w:t>
      </w:r>
      <w:r w:rsidR="00742E4B">
        <w:rPr>
          <w:rFonts w:ascii="Arial" w:hAnsi="Arial" w:cs="Arial"/>
          <w:sz w:val="22"/>
          <w:szCs w:val="22"/>
        </w:rPr>
        <w:t xml:space="preserve"> </w:t>
      </w:r>
      <w:r w:rsidRPr="009259BB">
        <w:rPr>
          <w:rFonts w:ascii="Arial" w:hAnsi="Arial" w:cs="Arial"/>
          <w:sz w:val="22"/>
          <w:szCs w:val="22"/>
        </w:rPr>
        <w:t xml:space="preserve">and colouring all residues within the pocket which looked to be closed at one end and open at the other. The pocket appeared to be in the core of VP39 surrounded by </w:t>
      </w:r>
      <w:r w:rsidR="00183D2A">
        <w:rPr>
          <w:rFonts w:ascii="Arial" w:hAnsi="Arial" w:cs="Arial"/>
          <w:sz w:val="22"/>
          <w:szCs w:val="22"/>
        </w:rPr>
        <w:t>several</w:t>
      </w:r>
      <w:r w:rsidRPr="009259BB">
        <w:rPr>
          <w:rFonts w:ascii="Arial" w:hAnsi="Arial" w:cs="Arial"/>
          <w:sz w:val="22"/>
          <w:szCs w:val="22"/>
        </w:rPr>
        <w:t xml:space="preserve"> </w:t>
      </w:r>
      <w:r w:rsidR="005D03CB" w:rsidRPr="005D03CB">
        <w:rPr>
          <w:rFonts w:ascii="Arial" w:hAnsi="Arial" w:cs="Arial"/>
          <w:color w:val="202124"/>
          <w:sz w:val="22"/>
          <w:szCs w:val="22"/>
          <w:shd w:val="clear" w:color="auto" w:fill="FFFFFF"/>
        </w:rPr>
        <w:t>β</w:t>
      </w:r>
      <w:r w:rsidR="005D03CB" w:rsidRPr="009259BB">
        <w:rPr>
          <w:rFonts w:ascii="Arial" w:hAnsi="Arial" w:cs="Arial"/>
          <w:sz w:val="22"/>
          <w:szCs w:val="22"/>
        </w:rPr>
        <w:t xml:space="preserve"> </w:t>
      </w:r>
      <w:r w:rsidRPr="009259BB">
        <w:rPr>
          <w:rFonts w:ascii="Arial" w:hAnsi="Arial" w:cs="Arial"/>
          <w:sz w:val="22"/>
          <w:szCs w:val="22"/>
        </w:rPr>
        <w:t>s</w:t>
      </w:r>
      <w:r w:rsidR="00C03C46">
        <w:rPr>
          <w:rFonts w:ascii="Arial" w:hAnsi="Arial" w:cs="Arial"/>
          <w:sz w:val="22"/>
          <w:szCs w:val="22"/>
        </w:rPr>
        <w:t>trand</w:t>
      </w:r>
      <w:r w:rsidRPr="009259BB">
        <w:rPr>
          <w:rFonts w:ascii="Arial" w:hAnsi="Arial" w:cs="Arial"/>
          <w:sz w:val="22"/>
          <w:szCs w:val="22"/>
        </w:rPr>
        <w:t xml:space="preserve">s and </w:t>
      </w:r>
      <w:r w:rsidR="00186020" w:rsidRPr="005D03CB">
        <w:rPr>
          <w:rFonts w:ascii="Arial" w:hAnsi="Arial" w:cs="Arial"/>
          <w:color w:val="000000" w:themeColor="text1"/>
          <w:sz w:val="22"/>
          <w:szCs w:val="22"/>
          <w:shd w:val="clear" w:color="auto" w:fill="FFFFFF"/>
        </w:rPr>
        <w:t>α</w:t>
      </w:r>
      <w:r w:rsidRPr="009259BB">
        <w:rPr>
          <w:rFonts w:ascii="Arial" w:hAnsi="Arial" w:cs="Arial"/>
          <w:sz w:val="22"/>
          <w:szCs w:val="22"/>
        </w:rPr>
        <w:t xml:space="preserve"> helixes, but residues selected were specifically found on three </w:t>
      </w:r>
      <w:r w:rsidR="005D03CB" w:rsidRPr="005D03CB">
        <w:rPr>
          <w:rFonts w:ascii="Arial" w:hAnsi="Arial" w:cs="Arial"/>
          <w:color w:val="202124"/>
          <w:sz w:val="22"/>
          <w:szCs w:val="22"/>
          <w:shd w:val="clear" w:color="auto" w:fill="FFFFFF"/>
        </w:rPr>
        <w:t>β</w:t>
      </w:r>
      <w:r w:rsidR="005D03CB" w:rsidRPr="009259BB">
        <w:rPr>
          <w:rFonts w:ascii="Arial" w:hAnsi="Arial" w:cs="Arial"/>
          <w:sz w:val="22"/>
          <w:szCs w:val="22"/>
        </w:rPr>
        <w:t xml:space="preserve"> </w:t>
      </w:r>
      <w:r w:rsidRPr="009259BB">
        <w:rPr>
          <w:rFonts w:ascii="Arial" w:hAnsi="Arial" w:cs="Arial"/>
          <w:sz w:val="22"/>
          <w:szCs w:val="22"/>
        </w:rPr>
        <w:t>s</w:t>
      </w:r>
      <w:r w:rsidR="00C03C46">
        <w:rPr>
          <w:rFonts w:ascii="Arial" w:hAnsi="Arial" w:cs="Arial"/>
          <w:sz w:val="22"/>
          <w:szCs w:val="22"/>
        </w:rPr>
        <w:t>trand</w:t>
      </w:r>
      <w:r w:rsidRPr="009259BB">
        <w:rPr>
          <w:rFonts w:ascii="Arial" w:hAnsi="Arial" w:cs="Arial"/>
          <w:sz w:val="22"/>
          <w:szCs w:val="22"/>
        </w:rPr>
        <w:t>s a</w:t>
      </w:r>
      <w:r w:rsidR="00291678" w:rsidRPr="009259BB">
        <w:rPr>
          <w:rFonts w:ascii="Arial" w:hAnsi="Arial" w:cs="Arial"/>
          <w:sz w:val="22"/>
          <w:szCs w:val="22"/>
        </w:rPr>
        <w:t>nd</w:t>
      </w:r>
      <w:r w:rsidRPr="009259BB">
        <w:rPr>
          <w:rFonts w:ascii="Arial" w:hAnsi="Arial" w:cs="Arial"/>
          <w:sz w:val="22"/>
          <w:szCs w:val="22"/>
        </w:rPr>
        <w:t xml:space="preserve"> an </w:t>
      </w:r>
      <w:r w:rsidR="00C03C46" w:rsidRPr="005D03CB">
        <w:rPr>
          <w:rFonts w:ascii="Arial" w:hAnsi="Arial" w:cs="Arial"/>
          <w:color w:val="000000" w:themeColor="text1"/>
          <w:sz w:val="22"/>
          <w:szCs w:val="22"/>
          <w:shd w:val="clear" w:color="auto" w:fill="FFFFFF"/>
        </w:rPr>
        <w:t>α</w:t>
      </w:r>
      <w:r w:rsidRPr="009259BB">
        <w:rPr>
          <w:rFonts w:ascii="Arial" w:hAnsi="Arial" w:cs="Arial"/>
          <w:sz w:val="22"/>
          <w:szCs w:val="22"/>
        </w:rPr>
        <w:t xml:space="preserve"> helix parallel to this</w:t>
      </w:r>
      <w:r w:rsidR="00BB0A2B" w:rsidRPr="009259BB">
        <w:rPr>
          <w:rFonts w:ascii="Arial" w:hAnsi="Arial" w:cs="Arial"/>
          <w:sz w:val="22"/>
          <w:szCs w:val="22"/>
        </w:rPr>
        <w:t xml:space="preserve"> (</w:t>
      </w:r>
      <w:r w:rsidR="00291678" w:rsidRPr="009259BB">
        <w:rPr>
          <w:rFonts w:ascii="Arial" w:hAnsi="Arial" w:cs="Arial"/>
          <w:sz w:val="22"/>
          <w:szCs w:val="22"/>
        </w:rPr>
        <w:t>Fi</w:t>
      </w:r>
      <w:r w:rsidRPr="009259BB">
        <w:rPr>
          <w:rFonts w:ascii="Arial" w:hAnsi="Arial" w:cs="Arial"/>
          <w:sz w:val="22"/>
          <w:szCs w:val="22"/>
        </w:rPr>
        <w:t>gure 1</w:t>
      </w:r>
      <w:r w:rsidR="00F664E4">
        <w:rPr>
          <w:rFonts w:ascii="Arial" w:hAnsi="Arial" w:cs="Arial"/>
          <w:sz w:val="22"/>
          <w:szCs w:val="22"/>
        </w:rPr>
        <w:t>0</w:t>
      </w:r>
      <w:r w:rsidR="00BB0A2B" w:rsidRPr="009259BB">
        <w:rPr>
          <w:rFonts w:ascii="Arial" w:hAnsi="Arial" w:cs="Arial"/>
          <w:sz w:val="22"/>
          <w:szCs w:val="22"/>
        </w:rPr>
        <w:t>)</w:t>
      </w:r>
      <w:r w:rsidRPr="009259BB">
        <w:rPr>
          <w:rFonts w:ascii="Arial" w:hAnsi="Arial" w:cs="Arial"/>
          <w:sz w:val="22"/>
          <w:szCs w:val="22"/>
        </w:rPr>
        <w:t>.</w:t>
      </w:r>
    </w:p>
    <w:p w14:paraId="439E39E4" w14:textId="281FA969" w:rsidR="00385033" w:rsidRDefault="00385033" w:rsidP="009259BB">
      <w:pPr>
        <w:spacing w:line="360" w:lineRule="auto"/>
        <w:rPr>
          <w:rFonts w:ascii="Arial" w:hAnsi="Arial" w:cs="Arial"/>
          <w:sz w:val="22"/>
          <w:szCs w:val="22"/>
        </w:rPr>
      </w:pPr>
    </w:p>
    <w:p w14:paraId="281A77F1" w14:textId="095B06D8" w:rsidR="00385033" w:rsidRPr="009259BB" w:rsidRDefault="00385033" w:rsidP="00385033">
      <w:pPr>
        <w:rPr>
          <w:rFonts w:ascii="Arial" w:hAnsi="Arial" w:cs="Arial"/>
          <w:sz w:val="22"/>
          <w:szCs w:val="22"/>
        </w:rPr>
      </w:pPr>
      <w:r>
        <w:rPr>
          <w:rFonts w:ascii="Arial" w:hAnsi="Arial" w:cs="Arial"/>
          <w:sz w:val="22"/>
          <w:szCs w:val="22"/>
        </w:rPr>
        <w:br w:type="page"/>
      </w:r>
    </w:p>
    <w:p w14:paraId="15372732" w14:textId="62D9711D" w:rsidR="00034E9C" w:rsidRPr="009259BB" w:rsidRDefault="00300219" w:rsidP="009259BB">
      <w:pPr>
        <w:spacing w:line="360" w:lineRule="auto"/>
        <w:rPr>
          <w:rFonts w:ascii="Arial" w:hAnsi="Arial" w:cs="Arial"/>
          <w:sz w:val="22"/>
          <w:szCs w:val="22"/>
        </w:rPr>
      </w:pPr>
      <w:r w:rsidRPr="009259BB">
        <w:rPr>
          <w:rFonts w:ascii="Arial" w:hAnsi="Arial" w:cs="Arial"/>
          <w:noProof/>
          <w:sz w:val="22"/>
          <w:szCs w:val="22"/>
        </w:rPr>
        <w:lastRenderedPageBreak/>
        <mc:AlternateContent>
          <mc:Choice Requires="wps">
            <w:drawing>
              <wp:anchor distT="0" distB="0" distL="114300" distR="114300" simplePos="0" relativeHeight="251711488" behindDoc="0" locked="0" layoutInCell="1" allowOverlap="1" wp14:anchorId="6746E866" wp14:editId="11698753">
                <wp:simplePos x="0" y="0"/>
                <wp:positionH relativeFrom="column">
                  <wp:posOffset>-43180</wp:posOffset>
                </wp:positionH>
                <wp:positionV relativeFrom="paragraph">
                  <wp:posOffset>160020</wp:posOffset>
                </wp:positionV>
                <wp:extent cx="1133475" cy="33337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133475" cy="333375"/>
                        </a:xfrm>
                        <a:prstGeom prst="rect">
                          <a:avLst/>
                        </a:prstGeom>
                        <a:noFill/>
                        <a:ln w="6350">
                          <a:noFill/>
                        </a:ln>
                      </wps:spPr>
                      <wps:txbx>
                        <w:txbxContent>
                          <w:p w14:paraId="2A21FCEF" w14:textId="21F42BE3" w:rsidR="00034E9C" w:rsidRPr="00C03C46" w:rsidRDefault="005D03CB" w:rsidP="00034E9C">
                            <w:pPr>
                              <w:rPr>
                                <w:rFonts w:ascii="Arial" w:hAnsi="Arial" w:cs="Arial"/>
                                <w:sz w:val="22"/>
                                <w:szCs w:val="22"/>
                              </w:rPr>
                            </w:pPr>
                            <w:r w:rsidRPr="00C03C46">
                              <w:rPr>
                                <w:rFonts w:ascii="Arial" w:hAnsi="Arial" w:cs="Arial"/>
                                <w:sz w:val="22"/>
                                <w:szCs w:val="22"/>
                              </w:rPr>
                              <w:sym w:font="Symbol" w:char="F061"/>
                            </w:r>
                            <w:r w:rsidR="00034E9C" w:rsidRPr="00C03C46">
                              <w:rPr>
                                <w:rFonts w:ascii="Arial" w:hAnsi="Arial" w:cs="Arial"/>
                                <w:sz w:val="22"/>
                                <w:szCs w:val="22"/>
                              </w:rPr>
                              <w:t xml:space="preserve"> helix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6E866" id="Text Box 41" o:spid="_x0000_s1039" type="#_x0000_t202" style="position:absolute;margin-left:-3.4pt;margin-top:12.6pt;width:89.25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" filled="f" stroked="f" strokeweight=".5pt">
                <v:textbox>
                  <w:txbxContent>
                    <w:p w14:paraId="2A21FCEF" w14:textId="21F42BE3" w:rsidR="00034E9C" w:rsidRPr="00C03C46" w:rsidRDefault="005D03CB" w:rsidP="00034E9C">
                      <w:pPr>
                        <w:rPr>
                          <w:rFonts w:ascii="Arial" w:hAnsi="Arial" w:cs="Arial"/>
                          <w:sz w:val="22"/>
                          <w:szCs w:val="22"/>
                        </w:rPr>
                      </w:pPr>
                      <w:r w:rsidRPr="00C03C46">
                        <w:rPr>
                          <w:rFonts w:ascii="Arial" w:hAnsi="Arial" w:cs="Arial"/>
                          <w:sz w:val="22"/>
                          <w:szCs w:val="22"/>
                        </w:rPr>
                        <w:sym w:font="Symbol" w:char="F061"/>
                      </w:r>
                      <w:r w:rsidR="00034E9C" w:rsidRPr="00C03C46">
                        <w:rPr>
                          <w:rFonts w:ascii="Arial" w:hAnsi="Arial" w:cs="Arial"/>
                          <w:sz w:val="22"/>
                          <w:szCs w:val="22"/>
                        </w:rPr>
                        <w:t xml:space="preserve"> helix </w:t>
                      </w:r>
                    </w:p>
                  </w:txbxContent>
                </v:textbox>
              </v:shape>
            </w:pict>
          </mc:Fallback>
        </mc:AlternateContent>
      </w:r>
      <w:r w:rsidRPr="009259BB">
        <w:rPr>
          <w:rFonts w:ascii="Arial" w:hAnsi="Arial" w:cs="Arial"/>
          <w:noProof/>
          <w:sz w:val="22"/>
          <w:szCs w:val="22"/>
        </w:rPr>
        <mc:AlternateContent>
          <mc:Choice Requires="wps">
            <w:drawing>
              <wp:anchor distT="0" distB="0" distL="114300" distR="114300" simplePos="0" relativeHeight="251710464" behindDoc="0" locked="0" layoutInCell="1" allowOverlap="1" wp14:anchorId="6823B6CE" wp14:editId="68E41794">
                <wp:simplePos x="0" y="0"/>
                <wp:positionH relativeFrom="column">
                  <wp:posOffset>1652270</wp:posOffset>
                </wp:positionH>
                <wp:positionV relativeFrom="paragraph">
                  <wp:posOffset>2540</wp:posOffset>
                </wp:positionV>
                <wp:extent cx="1133475" cy="3333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133475" cy="333375"/>
                        </a:xfrm>
                        <a:prstGeom prst="rect">
                          <a:avLst/>
                        </a:prstGeom>
                        <a:noFill/>
                        <a:ln w="6350">
                          <a:noFill/>
                        </a:ln>
                      </wps:spPr>
                      <wps:txbx>
                        <w:txbxContent>
                          <w:p w14:paraId="4DA642AC" w14:textId="626A3550" w:rsidR="00034E9C" w:rsidRDefault="00034E9C" w:rsidP="00034E9C">
                            <w:r w:rsidRPr="00C03C46">
                              <w:rPr>
                                <w:rFonts w:ascii="Arial" w:hAnsi="Arial" w:cs="Arial"/>
                                <w:sz w:val="22"/>
                                <w:szCs w:val="22"/>
                              </w:rPr>
                              <w:t>3</w:t>
                            </w:r>
                            <w:r>
                              <w:t xml:space="preserve"> </w:t>
                            </w:r>
                            <w:r w:rsidR="005D03CB" w:rsidRPr="00C03C46">
                              <w:rPr>
                                <w:rFonts w:ascii="Arial" w:hAnsi="Arial" w:cs="Arial"/>
                                <w:color w:val="202124"/>
                                <w:sz w:val="22"/>
                                <w:szCs w:val="22"/>
                                <w:shd w:val="clear" w:color="auto" w:fill="FFFFFF"/>
                              </w:rPr>
                              <w:t>β</w:t>
                            </w:r>
                            <w:r w:rsidR="00C03C46" w:rsidRPr="00C03C46">
                              <w:rPr>
                                <w:rFonts w:ascii="Arial" w:hAnsi="Arial" w:cs="Arial"/>
                                <w:sz w:val="22"/>
                                <w:szCs w:val="22"/>
                              </w:rPr>
                              <w:t xml:space="preserve"> strands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3B6CE" id="Text Box 39" o:spid="_x0000_s1040" type="#_x0000_t202" style="position:absolute;margin-left:130.1pt;margin-top:.2pt;width:89.25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" filled="f" stroked="f" strokeweight=".5pt">
                <v:textbox>
                  <w:txbxContent>
                    <w:p w14:paraId="4DA642AC" w14:textId="626A3550" w:rsidR="00034E9C" w:rsidRDefault="00034E9C" w:rsidP="00034E9C">
                      <w:r w:rsidRPr="00C03C46">
                        <w:rPr>
                          <w:rFonts w:ascii="Arial" w:hAnsi="Arial" w:cs="Arial"/>
                          <w:sz w:val="22"/>
                          <w:szCs w:val="22"/>
                        </w:rPr>
                        <w:t>3</w:t>
                      </w:r>
                      <w:r>
                        <w:t xml:space="preserve"> </w:t>
                      </w:r>
                      <w:r w:rsidR="005D03CB" w:rsidRPr="00C03C46">
                        <w:rPr>
                          <w:rFonts w:ascii="Arial" w:hAnsi="Arial" w:cs="Arial"/>
                          <w:color w:val="202124"/>
                          <w:sz w:val="22"/>
                          <w:szCs w:val="22"/>
                          <w:shd w:val="clear" w:color="auto" w:fill="FFFFFF"/>
                        </w:rPr>
                        <w:t>β</w:t>
                      </w:r>
                      <w:r w:rsidR="00C03C46" w:rsidRPr="00C03C46">
                        <w:rPr>
                          <w:rFonts w:ascii="Arial" w:hAnsi="Arial" w:cs="Arial"/>
                          <w:sz w:val="22"/>
                          <w:szCs w:val="22"/>
                        </w:rPr>
                        <w:t xml:space="preserve"> strands</w:t>
                      </w:r>
                    </w:p>
                  </w:txbxContent>
                </v:textbox>
              </v:shape>
            </w:pict>
          </mc:Fallback>
        </mc:AlternateContent>
      </w:r>
      <w:r w:rsidRPr="009259BB">
        <w:rPr>
          <w:rFonts w:ascii="Arial" w:hAnsi="Arial" w:cs="Arial"/>
          <w:noProof/>
          <w:sz w:val="22"/>
          <w:szCs w:val="22"/>
        </w:rPr>
        <mc:AlternateContent>
          <mc:Choice Requires="wps">
            <w:drawing>
              <wp:anchor distT="0" distB="0" distL="114300" distR="114300" simplePos="0" relativeHeight="251709440" behindDoc="0" locked="0" layoutInCell="1" allowOverlap="1" wp14:anchorId="6C12A046" wp14:editId="2089FE0E">
                <wp:simplePos x="0" y="0"/>
                <wp:positionH relativeFrom="column">
                  <wp:posOffset>1750695</wp:posOffset>
                </wp:positionH>
                <wp:positionV relativeFrom="paragraph">
                  <wp:posOffset>330835</wp:posOffset>
                </wp:positionV>
                <wp:extent cx="139700" cy="1247775"/>
                <wp:effectExtent l="50800" t="0" r="12700" b="34925"/>
                <wp:wrapNone/>
                <wp:docPr id="38" name="Straight Arrow Connector 38"/>
                <wp:cNvGraphicFramePr/>
                <a:graphic xmlns:a="http://schemas.openxmlformats.org/drawingml/2006/main">
                  <a:graphicData uri="http://schemas.microsoft.com/office/word/2010/wordprocessingShape">
                    <wps:wsp>
                      <wps:cNvCnPr/>
                      <wps:spPr>
                        <a:xfrm flipH="1">
                          <a:off x="0" y="0"/>
                          <a:ext cx="139700" cy="124777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638D" id="Straight Arrow Connector 38" o:spid="_x0000_s1026" type="#_x0000_t32" style="position:absolute;margin-left:137.85pt;margin-top:26.05pt;width:11pt;height:98.2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" strokecolor="black [3213]" strokeweight="1.25pt">
                <v:stroke endarrow="block" joinstyle="miter"/>
              </v:shape>
            </w:pict>
          </mc:Fallback>
        </mc:AlternateContent>
      </w:r>
      <w:r w:rsidRPr="009259BB">
        <w:rPr>
          <w:rFonts w:ascii="Arial" w:hAnsi="Arial" w:cs="Arial"/>
          <w:noProof/>
          <w:sz w:val="22"/>
          <w:szCs w:val="22"/>
        </w:rPr>
        <mc:AlternateContent>
          <mc:Choice Requires="wps">
            <w:drawing>
              <wp:anchor distT="0" distB="0" distL="114300" distR="114300" simplePos="0" relativeHeight="251708416" behindDoc="0" locked="0" layoutInCell="1" allowOverlap="1" wp14:anchorId="3A690B9A" wp14:editId="4B51E9FA">
                <wp:simplePos x="0" y="0"/>
                <wp:positionH relativeFrom="column">
                  <wp:posOffset>566420</wp:posOffset>
                </wp:positionH>
                <wp:positionV relativeFrom="paragraph">
                  <wp:posOffset>436245</wp:posOffset>
                </wp:positionV>
                <wp:extent cx="563245" cy="1143000"/>
                <wp:effectExtent l="0" t="0" r="33655" b="38100"/>
                <wp:wrapNone/>
                <wp:docPr id="35" name="Straight Arrow Connector 35"/>
                <wp:cNvGraphicFramePr/>
                <a:graphic xmlns:a="http://schemas.openxmlformats.org/drawingml/2006/main">
                  <a:graphicData uri="http://schemas.microsoft.com/office/word/2010/wordprocessingShape">
                    <wps:wsp>
                      <wps:cNvCnPr/>
                      <wps:spPr>
                        <a:xfrm>
                          <a:off x="0" y="0"/>
                          <a:ext cx="563245" cy="114300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346F8" id="Straight Arrow Connector 35" o:spid="_x0000_s1026" type="#_x0000_t32" style="position:absolute;margin-left:44.6pt;margin-top:34.35pt;width:44.35pt;height:9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" strokecolor="black [3213]" strokeweight="1.25pt">
                <v:stroke endarrow="block" joinstyle="miter"/>
              </v:shape>
            </w:pict>
          </mc:Fallback>
        </mc:AlternateContent>
      </w:r>
      <w:r w:rsidRPr="009259BB">
        <w:rPr>
          <w:rFonts w:ascii="Arial" w:hAnsi="Arial" w:cs="Arial"/>
          <w:noProof/>
          <w:sz w:val="22"/>
          <w:szCs w:val="22"/>
        </w:rPr>
        <w:drawing>
          <wp:anchor distT="0" distB="0" distL="114300" distR="114300" simplePos="0" relativeHeight="251707392" behindDoc="0" locked="0" layoutInCell="1" allowOverlap="1" wp14:anchorId="4D8310D7" wp14:editId="6DAAC4EF">
            <wp:simplePos x="0" y="0"/>
            <wp:positionH relativeFrom="column">
              <wp:posOffset>-43180</wp:posOffset>
            </wp:positionH>
            <wp:positionV relativeFrom="paragraph">
              <wp:posOffset>154940</wp:posOffset>
            </wp:positionV>
            <wp:extent cx="2914650" cy="298132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a:extLst>
                        <a:ext uri="{28A0092B-C50C-407E-A947-70E740481C1C}">
                          <a14:useLocalDpi xmlns:a14="http://schemas.microsoft.com/office/drawing/2010/main" val="0"/>
                        </a:ext>
                      </a:extLst>
                    </a:blip>
                    <a:srcRect l="6635" t="-1652" r="25686" b="15427"/>
                    <a:stretch/>
                  </pic:blipFill>
                  <pic:spPr bwMode="auto">
                    <a:xfrm>
                      <a:off x="0" y="0"/>
                      <a:ext cx="291465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59BB">
        <w:rPr>
          <w:rFonts w:ascii="Arial" w:hAnsi="Arial" w:cs="Arial"/>
          <w:noProof/>
          <w:sz w:val="22"/>
          <w:szCs w:val="22"/>
        </w:rPr>
        <w:drawing>
          <wp:anchor distT="0" distB="0" distL="114300" distR="114300" simplePos="0" relativeHeight="251706368" behindDoc="0" locked="0" layoutInCell="1" allowOverlap="1" wp14:anchorId="2C1D03D0" wp14:editId="65E709E4">
            <wp:simplePos x="0" y="0"/>
            <wp:positionH relativeFrom="column">
              <wp:posOffset>2720975</wp:posOffset>
            </wp:positionH>
            <wp:positionV relativeFrom="paragraph">
              <wp:posOffset>488950</wp:posOffset>
            </wp:positionV>
            <wp:extent cx="3732530" cy="30187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2530" cy="3018790"/>
                    </a:xfrm>
                    <a:prstGeom prst="rect">
                      <a:avLst/>
                    </a:prstGeom>
                  </pic:spPr>
                </pic:pic>
              </a:graphicData>
            </a:graphic>
            <wp14:sizeRelH relativeFrom="page">
              <wp14:pctWidth>0</wp14:pctWidth>
            </wp14:sizeRelH>
            <wp14:sizeRelV relativeFrom="page">
              <wp14:pctHeight>0</wp14:pctHeight>
            </wp14:sizeRelV>
          </wp:anchor>
        </w:drawing>
      </w:r>
    </w:p>
    <w:p w14:paraId="6800C75E" w14:textId="5E3ACA55" w:rsidR="00034E9C" w:rsidRPr="009259BB" w:rsidRDefault="00034E9C" w:rsidP="009259BB">
      <w:pPr>
        <w:spacing w:line="360" w:lineRule="auto"/>
        <w:rPr>
          <w:rFonts w:ascii="Arial" w:hAnsi="Arial" w:cs="Arial"/>
          <w:sz w:val="22"/>
          <w:szCs w:val="22"/>
        </w:rPr>
      </w:pPr>
    </w:p>
    <w:p w14:paraId="2B3008BA" w14:textId="0B101019" w:rsidR="00034E9C" w:rsidRPr="009259BB" w:rsidRDefault="00034E9C" w:rsidP="009259BB">
      <w:pPr>
        <w:spacing w:line="360" w:lineRule="auto"/>
        <w:rPr>
          <w:rFonts w:ascii="Arial" w:hAnsi="Arial" w:cs="Arial"/>
          <w:sz w:val="22"/>
          <w:szCs w:val="22"/>
        </w:rPr>
      </w:pPr>
    </w:p>
    <w:p w14:paraId="57615FD5" w14:textId="7CB9114B" w:rsidR="00034E9C" w:rsidRPr="009259BB" w:rsidRDefault="00034E9C" w:rsidP="009259BB">
      <w:pPr>
        <w:spacing w:line="360" w:lineRule="auto"/>
        <w:rPr>
          <w:rFonts w:ascii="Arial" w:hAnsi="Arial" w:cs="Arial"/>
          <w:sz w:val="22"/>
          <w:szCs w:val="22"/>
        </w:rPr>
      </w:pPr>
    </w:p>
    <w:p w14:paraId="7C8FC3F5" w14:textId="0EF4B7E5" w:rsidR="00A0041B" w:rsidRPr="009259BB" w:rsidRDefault="00A0041B" w:rsidP="009259BB">
      <w:pPr>
        <w:tabs>
          <w:tab w:val="left" w:pos="1639"/>
        </w:tabs>
        <w:spacing w:line="360" w:lineRule="auto"/>
        <w:rPr>
          <w:rFonts w:ascii="Arial" w:hAnsi="Arial" w:cs="Arial"/>
          <w:sz w:val="22"/>
          <w:szCs w:val="22"/>
        </w:rPr>
      </w:pPr>
    </w:p>
    <w:p w14:paraId="5D3F7D31" w14:textId="67B2B90F" w:rsidR="006B2175" w:rsidRPr="009259BB" w:rsidRDefault="006B2175" w:rsidP="009259BB">
      <w:pPr>
        <w:tabs>
          <w:tab w:val="left" w:pos="1639"/>
        </w:tabs>
        <w:spacing w:line="360" w:lineRule="auto"/>
        <w:rPr>
          <w:rFonts w:ascii="Arial" w:hAnsi="Arial" w:cs="Arial"/>
          <w:sz w:val="22"/>
          <w:szCs w:val="22"/>
        </w:rPr>
      </w:pPr>
    </w:p>
    <w:p w14:paraId="4E7262BE" w14:textId="1542FB40" w:rsidR="006B2175" w:rsidRPr="009259BB" w:rsidRDefault="006B2175" w:rsidP="009259BB">
      <w:pPr>
        <w:tabs>
          <w:tab w:val="left" w:pos="1639"/>
        </w:tabs>
        <w:spacing w:line="360" w:lineRule="auto"/>
        <w:rPr>
          <w:rFonts w:ascii="Arial" w:hAnsi="Arial" w:cs="Arial"/>
          <w:sz w:val="22"/>
          <w:szCs w:val="22"/>
        </w:rPr>
      </w:pPr>
    </w:p>
    <w:p w14:paraId="45AD9320" w14:textId="2EF21A67" w:rsidR="006B2175" w:rsidRPr="009259BB" w:rsidRDefault="006B2175" w:rsidP="009259BB">
      <w:pPr>
        <w:tabs>
          <w:tab w:val="left" w:pos="1639"/>
        </w:tabs>
        <w:spacing w:line="360" w:lineRule="auto"/>
        <w:rPr>
          <w:rFonts w:ascii="Arial" w:hAnsi="Arial" w:cs="Arial"/>
          <w:sz w:val="22"/>
          <w:szCs w:val="22"/>
        </w:rPr>
      </w:pPr>
    </w:p>
    <w:p w14:paraId="18EBAADA" w14:textId="240620F9" w:rsidR="006B2175" w:rsidRPr="009259BB" w:rsidRDefault="006B2175" w:rsidP="009259BB">
      <w:pPr>
        <w:tabs>
          <w:tab w:val="left" w:pos="1639"/>
        </w:tabs>
        <w:spacing w:line="360" w:lineRule="auto"/>
        <w:rPr>
          <w:rFonts w:ascii="Arial" w:hAnsi="Arial" w:cs="Arial"/>
          <w:sz w:val="22"/>
          <w:szCs w:val="22"/>
        </w:rPr>
      </w:pPr>
    </w:p>
    <w:p w14:paraId="1A2BB7A4" w14:textId="1A30D77C" w:rsidR="006B2175" w:rsidRPr="009259BB" w:rsidRDefault="006B2175" w:rsidP="009259BB">
      <w:pPr>
        <w:tabs>
          <w:tab w:val="left" w:pos="1639"/>
        </w:tabs>
        <w:spacing w:line="360" w:lineRule="auto"/>
        <w:rPr>
          <w:rFonts w:ascii="Arial" w:hAnsi="Arial" w:cs="Arial"/>
          <w:sz w:val="22"/>
          <w:szCs w:val="22"/>
        </w:rPr>
      </w:pPr>
    </w:p>
    <w:p w14:paraId="5EC77FC5" w14:textId="267D8C99" w:rsidR="006B2175" w:rsidRPr="009259BB" w:rsidRDefault="006B2175" w:rsidP="009259BB">
      <w:pPr>
        <w:tabs>
          <w:tab w:val="left" w:pos="1639"/>
        </w:tabs>
        <w:spacing w:line="360" w:lineRule="auto"/>
        <w:rPr>
          <w:rFonts w:ascii="Arial" w:hAnsi="Arial" w:cs="Arial"/>
          <w:sz w:val="22"/>
          <w:szCs w:val="22"/>
        </w:rPr>
      </w:pPr>
    </w:p>
    <w:p w14:paraId="300738D9" w14:textId="4307386D" w:rsidR="00300219" w:rsidRDefault="00300219" w:rsidP="009259BB">
      <w:pPr>
        <w:tabs>
          <w:tab w:val="left" w:pos="1639"/>
        </w:tabs>
        <w:spacing w:line="360" w:lineRule="auto"/>
        <w:rPr>
          <w:rFonts w:ascii="Arial" w:hAnsi="Arial" w:cs="Arial"/>
          <w:sz w:val="22"/>
          <w:szCs w:val="22"/>
        </w:rPr>
      </w:pPr>
    </w:p>
    <w:p w14:paraId="070C9920" w14:textId="77777777" w:rsidR="00385033" w:rsidRPr="009259BB" w:rsidRDefault="00385033" w:rsidP="009259BB">
      <w:pPr>
        <w:tabs>
          <w:tab w:val="left" w:pos="1639"/>
        </w:tabs>
        <w:spacing w:line="360" w:lineRule="auto"/>
        <w:rPr>
          <w:rFonts w:ascii="Arial" w:hAnsi="Arial" w:cs="Arial"/>
          <w:sz w:val="22"/>
          <w:szCs w:val="22"/>
        </w:rPr>
      </w:pPr>
    </w:p>
    <w:p w14:paraId="7C6A1865" w14:textId="77777777" w:rsidR="00291678" w:rsidRPr="009259BB" w:rsidRDefault="00291678" w:rsidP="009259BB">
      <w:pPr>
        <w:tabs>
          <w:tab w:val="left" w:pos="1639"/>
        </w:tabs>
        <w:spacing w:line="360" w:lineRule="auto"/>
        <w:rPr>
          <w:rFonts w:ascii="Arial" w:hAnsi="Arial" w:cs="Arial"/>
          <w:sz w:val="22"/>
          <w:szCs w:val="22"/>
        </w:rPr>
      </w:pPr>
    </w:p>
    <w:p w14:paraId="0AF0B32E" w14:textId="5858B28B" w:rsidR="00291678" w:rsidRPr="009259BB" w:rsidRDefault="00300219" w:rsidP="00385033">
      <w:pPr>
        <w:jc w:val="center"/>
        <w:rPr>
          <w:rFonts w:ascii="Arial" w:hAnsi="Arial" w:cs="Arial"/>
          <w:sz w:val="22"/>
          <w:szCs w:val="22"/>
        </w:rPr>
      </w:pPr>
      <w:r w:rsidRPr="009259BB">
        <w:rPr>
          <w:rFonts w:ascii="Arial" w:hAnsi="Arial" w:cs="Arial"/>
          <w:sz w:val="22"/>
          <w:szCs w:val="22"/>
        </w:rPr>
        <w:t>Figure 1</w:t>
      </w:r>
      <w:r w:rsidR="00F664E4">
        <w:rPr>
          <w:rFonts w:ascii="Arial" w:hAnsi="Arial" w:cs="Arial"/>
          <w:sz w:val="22"/>
          <w:szCs w:val="22"/>
        </w:rPr>
        <w:t>0</w:t>
      </w:r>
      <w:r w:rsidRPr="009259BB">
        <w:rPr>
          <w:rFonts w:ascii="Arial" w:hAnsi="Arial" w:cs="Arial"/>
          <w:sz w:val="22"/>
          <w:szCs w:val="22"/>
        </w:rPr>
        <w:t>: V</w:t>
      </w:r>
      <w:r w:rsidR="00291678" w:rsidRPr="009259BB">
        <w:rPr>
          <w:rFonts w:ascii="Arial" w:hAnsi="Arial" w:cs="Arial"/>
          <w:sz w:val="22"/>
          <w:szCs w:val="22"/>
        </w:rPr>
        <w:t>P39</w:t>
      </w:r>
      <w:r w:rsidRPr="009259BB">
        <w:rPr>
          <w:rFonts w:ascii="Arial" w:hAnsi="Arial" w:cs="Arial"/>
          <w:sz w:val="22"/>
          <w:szCs w:val="22"/>
        </w:rPr>
        <w:t xml:space="preserve"> with binding </w:t>
      </w:r>
      <w:r w:rsidR="005932E0">
        <w:rPr>
          <w:rFonts w:ascii="Arial" w:hAnsi="Arial" w:cs="Arial"/>
          <w:sz w:val="22"/>
          <w:szCs w:val="22"/>
        </w:rPr>
        <w:t>p</w:t>
      </w:r>
      <w:r w:rsidRPr="009259BB">
        <w:rPr>
          <w:rFonts w:ascii="Arial" w:hAnsi="Arial" w:cs="Arial"/>
          <w:sz w:val="22"/>
          <w:szCs w:val="22"/>
        </w:rPr>
        <w:t>ocket within the structure showed in magenta</w:t>
      </w:r>
      <w:r w:rsidR="00485FD2" w:rsidRPr="009259BB">
        <w:rPr>
          <w:rFonts w:ascii="Arial" w:hAnsi="Arial" w:cs="Arial"/>
          <w:sz w:val="22"/>
          <w:szCs w:val="22"/>
        </w:rPr>
        <w:t>, viewed on PyM</w:t>
      </w:r>
      <w:r w:rsidR="00291678" w:rsidRPr="009259BB">
        <w:rPr>
          <w:rFonts w:ascii="Arial" w:hAnsi="Arial" w:cs="Arial"/>
          <w:sz w:val="22"/>
          <w:szCs w:val="22"/>
        </w:rPr>
        <w:t>OL.</w:t>
      </w:r>
    </w:p>
    <w:p w14:paraId="452097A3" w14:textId="04223203" w:rsidR="00300219" w:rsidRDefault="00300219" w:rsidP="009259BB">
      <w:pPr>
        <w:spacing w:line="360" w:lineRule="auto"/>
        <w:jc w:val="center"/>
        <w:rPr>
          <w:rFonts w:ascii="Arial" w:hAnsi="Arial" w:cs="Arial"/>
          <w:sz w:val="22"/>
          <w:szCs w:val="22"/>
        </w:rPr>
      </w:pPr>
    </w:p>
    <w:p w14:paraId="2EE550A4" w14:textId="77777777" w:rsidR="00385033" w:rsidRPr="009259BB" w:rsidRDefault="00385033" w:rsidP="009259BB">
      <w:pPr>
        <w:spacing w:line="360" w:lineRule="auto"/>
        <w:jc w:val="center"/>
        <w:rPr>
          <w:rFonts w:ascii="Arial" w:hAnsi="Arial" w:cs="Arial"/>
          <w:sz w:val="22"/>
          <w:szCs w:val="22"/>
        </w:rPr>
      </w:pPr>
    </w:p>
    <w:p w14:paraId="1B39325F" w14:textId="0DE2C520" w:rsidR="00911AA4" w:rsidRPr="009259BB" w:rsidRDefault="00911AA4" w:rsidP="009259BB">
      <w:pPr>
        <w:spacing w:line="360" w:lineRule="auto"/>
        <w:rPr>
          <w:rFonts w:ascii="Arial" w:hAnsi="Arial" w:cs="Arial"/>
          <w:sz w:val="22"/>
          <w:szCs w:val="22"/>
        </w:rPr>
      </w:pPr>
      <w:r w:rsidRPr="009259BB">
        <w:rPr>
          <w:rFonts w:ascii="Arial" w:hAnsi="Arial" w:cs="Arial"/>
          <w:sz w:val="22"/>
          <w:szCs w:val="22"/>
        </w:rPr>
        <w:t>The ConSurf Server was on used on VP39, CfaS and its homologues to observe any regions of conservation on VP39 structure</w:t>
      </w:r>
      <w:r w:rsidR="00291678" w:rsidRPr="009259BB">
        <w:rPr>
          <w:rFonts w:ascii="Arial" w:hAnsi="Arial" w:cs="Arial"/>
          <w:sz w:val="22"/>
          <w:szCs w:val="22"/>
        </w:rPr>
        <w:t>, the queried protein</w:t>
      </w:r>
      <w:r w:rsidRPr="009259BB">
        <w:rPr>
          <w:rFonts w:ascii="Arial" w:hAnsi="Arial" w:cs="Arial"/>
          <w:sz w:val="22"/>
          <w:szCs w:val="22"/>
        </w:rPr>
        <w:t>. A few residues located within the VP39 pocket were highly conserved indicating an evolutionary importance. The surface of VP39 was also viewed</w:t>
      </w:r>
      <w:r w:rsidR="00F664E4">
        <w:rPr>
          <w:rFonts w:ascii="Arial" w:hAnsi="Arial" w:cs="Arial"/>
          <w:sz w:val="22"/>
          <w:szCs w:val="22"/>
        </w:rPr>
        <w:t xml:space="preserve">, </w:t>
      </w:r>
      <w:r w:rsidRPr="009259BB">
        <w:rPr>
          <w:rFonts w:ascii="Arial" w:hAnsi="Arial" w:cs="Arial"/>
          <w:sz w:val="22"/>
          <w:szCs w:val="22"/>
        </w:rPr>
        <w:t>showing conserved residues at the top of this binding region (Figure 1</w:t>
      </w:r>
      <w:r w:rsidR="00F664E4">
        <w:rPr>
          <w:rFonts w:ascii="Arial" w:hAnsi="Arial" w:cs="Arial"/>
          <w:sz w:val="22"/>
          <w:szCs w:val="22"/>
        </w:rPr>
        <w:t>1</w:t>
      </w:r>
      <w:r w:rsidRPr="009259BB">
        <w:rPr>
          <w:rFonts w:ascii="Arial" w:hAnsi="Arial" w:cs="Arial"/>
          <w:sz w:val="22"/>
          <w:szCs w:val="22"/>
        </w:rPr>
        <w:t>).</w:t>
      </w:r>
    </w:p>
    <w:p w14:paraId="0667F9FB" w14:textId="77777777" w:rsidR="00385033" w:rsidRDefault="00385033" w:rsidP="009259BB">
      <w:pPr>
        <w:tabs>
          <w:tab w:val="left" w:pos="1639"/>
        </w:tabs>
        <w:spacing w:line="360" w:lineRule="auto"/>
        <w:rPr>
          <w:rFonts w:ascii="Arial" w:hAnsi="Arial" w:cs="Arial"/>
          <w:sz w:val="22"/>
          <w:szCs w:val="22"/>
        </w:rPr>
      </w:pPr>
    </w:p>
    <w:p w14:paraId="0432482D" w14:textId="77777777" w:rsidR="00385033" w:rsidRDefault="00385033" w:rsidP="009259BB">
      <w:pPr>
        <w:tabs>
          <w:tab w:val="left" w:pos="1639"/>
        </w:tabs>
        <w:spacing w:line="360" w:lineRule="auto"/>
        <w:rPr>
          <w:rFonts w:ascii="Arial" w:hAnsi="Arial" w:cs="Arial"/>
          <w:sz w:val="22"/>
          <w:szCs w:val="22"/>
        </w:rPr>
      </w:pPr>
    </w:p>
    <w:p w14:paraId="76CD4383" w14:textId="77777777" w:rsidR="00385033" w:rsidRDefault="00385033" w:rsidP="009259BB">
      <w:pPr>
        <w:tabs>
          <w:tab w:val="left" w:pos="1639"/>
        </w:tabs>
        <w:spacing w:line="360" w:lineRule="auto"/>
        <w:rPr>
          <w:rFonts w:ascii="Arial" w:hAnsi="Arial" w:cs="Arial"/>
          <w:sz w:val="22"/>
          <w:szCs w:val="22"/>
        </w:rPr>
      </w:pPr>
    </w:p>
    <w:p w14:paraId="199577A3" w14:textId="77777777" w:rsidR="00385033" w:rsidRDefault="00385033" w:rsidP="009259BB">
      <w:pPr>
        <w:tabs>
          <w:tab w:val="left" w:pos="1639"/>
        </w:tabs>
        <w:spacing w:line="360" w:lineRule="auto"/>
        <w:rPr>
          <w:rFonts w:ascii="Arial" w:hAnsi="Arial" w:cs="Arial"/>
          <w:sz w:val="22"/>
          <w:szCs w:val="22"/>
        </w:rPr>
      </w:pPr>
    </w:p>
    <w:p w14:paraId="35A463ED" w14:textId="77777777" w:rsidR="00385033" w:rsidRDefault="00385033" w:rsidP="009259BB">
      <w:pPr>
        <w:tabs>
          <w:tab w:val="left" w:pos="1639"/>
        </w:tabs>
        <w:spacing w:line="360" w:lineRule="auto"/>
        <w:rPr>
          <w:rFonts w:ascii="Arial" w:hAnsi="Arial" w:cs="Arial"/>
          <w:sz w:val="22"/>
          <w:szCs w:val="22"/>
        </w:rPr>
      </w:pPr>
    </w:p>
    <w:p w14:paraId="01043503" w14:textId="77777777" w:rsidR="00385033" w:rsidRDefault="00385033" w:rsidP="009259BB">
      <w:pPr>
        <w:tabs>
          <w:tab w:val="left" w:pos="1639"/>
        </w:tabs>
        <w:spacing w:line="360" w:lineRule="auto"/>
        <w:rPr>
          <w:rFonts w:ascii="Arial" w:hAnsi="Arial" w:cs="Arial"/>
          <w:sz w:val="22"/>
          <w:szCs w:val="22"/>
        </w:rPr>
      </w:pPr>
    </w:p>
    <w:p w14:paraId="53978762" w14:textId="77777777" w:rsidR="00385033" w:rsidRDefault="00385033" w:rsidP="009259BB">
      <w:pPr>
        <w:tabs>
          <w:tab w:val="left" w:pos="1639"/>
        </w:tabs>
        <w:spacing w:line="360" w:lineRule="auto"/>
        <w:rPr>
          <w:rFonts w:ascii="Arial" w:hAnsi="Arial" w:cs="Arial"/>
          <w:sz w:val="22"/>
          <w:szCs w:val="22"/>
        </w:rPr>
      </w:pPr>
    </w:p>
    <w:p w14:paraId="4797EC7A" w14:textId="77777777" w:rsidR="00385033" w:rsidRDefault="00385033" w:rsidP="009259BB">
      <w:pPr>
        <w:tabs>
          <w:tab w:val="left" w:pos="1639"/>
        </w:tabs>
        <w:spacing w:line="360" w:lineRule="auto"/>
        <w:rPr>
          <w:rFonts w:ascii="Arial" w:hAnsi="Arial" w:cs="Arial"/>
          <w:sz w:val="22"/>
          <w:szCs w:val="22"/>
        </w:rPr>
      </w:pPr>
    </w:p>
    <w:p w14:paraId="05BF35EB" w14:textId="77777777" w:rsidR="00385033" w:rsidRDefault="00385033" w:rsidP="009259BB">
      <w:pPr>
        <w:tabs>
          <w:tab w:val="left" w:pos="1639"/>
        </w:tabs>
        <w:spacing w:line="360" w:lineRule="auto"/>
        <w:rPr>
          <w:rFonts w:ascii="Arial" w:hAnsi="Arial" w:cs="Arial"/>
          <w:sz w:val="22"/>
          <w:szCs w:val="22"/>
        </w:rPr>
      </w:pPr>
    </w:p>
    <w:p w14:paraId="50D232A8" w14:textId="77777777" w:rsidR="00385033" w:rsidRDefault="00385033" w:rsidP="009259BB">
      <w:pPr>
        <w:tabs>
          <w:tab w:val="left" w:pos="1639"/>
        </w:tabs>
        <w:spacing w:line="360" w:lineRule="auto"/>
        <w:rPr>
          <w:rFonts w:ascii="Arial" w:hAnsi="Arial" w:cs="Arial"/>
          <w:sz w:val="22"/>
          <w:szCs w:val="22"/>
        </w:rPr>
      </w:pPr>
    </w:p>
    <w:p w14:paraId="126D834D" w14:textId="77777777" w:rsidR="00385033" w:rsidRDefault="00385033" w:rsidP="009259BB">
      <w:pPr>
        <w:tabs>
          <w:tab w:val="left" w:pos="1639"/>
        </w:tabs>
        <w:spacing w:line="360" w:lineRule="auto"/>
        <w:rPr>
          <w:rFonts w:ascii="Arial" w:hAnsi="Arial" w:cs="Arial"/>
          <w:sz w:val="22"/>
          <w:szCs w:val="22"/>
        </w:rPr>
      </w:pPr>
    </w:p>
    <w:p w14:paraId="1E33A8D8" w14:textId="77777777" w:rsidR="00385033" w:rsidRDefault="00385033" w:rsidP="009259BB">
      <w:pPr>
        <w:tabs>
          <w:tab w:val="left" w:pos="1639"/>
        </w:tabs>
        <w:spacing w:line="360" w:lineRule="auto"/>
        <w:rPr>
          <w:rFonts w:ascii="Arial" w:hAnsi="Arial" w:cs="Arial"/>
          <w:sz w:val="22"/>
          <w:szCs w:val="22"/>
        </w:rPr>
      </w:pPr>
    </w:p>
    <w:p w14:paraId="5E289983" w14:textId="77777777" w:rsidR="00385033" w:rsidRDefault="00385033" w:rsidP="009259BB">
      <w:pPr>
        <w:tabs>
          <w:tab w:val="left" w:pos="1639"/>
        </w:tabs>
        <w:spacing w:line="360" w:lineRule="auto"/>
        <w:rPr>
          <w:rFonts w:ascii="Arial" w:hAnsi="Arial" w:cs="Arial"/>
          <w:sz w:val="22"/>
          <w:szCs w:val="22"/>
        </w:rPr>
      </w:pPr>
    </w:p>
    <w:p w14:paraId="5AA72817" w14:textId="77777777" w:rsidR="00385033" w:rsidRDefault="00385033" w:rsidP="009259BB">
      <w:pPr>
        <w:tabs>
          <w:tab w:val="left" w:pos="1639"/>
        </w:tabs>
        <w:spacing w:line="360" w:lineRule="auto"/>
        <w:rPr>
          <w:rFonts w:ascii="Arial" w:hAnsi="Arial" w:cs="Arial"/>
          <w:sz w:val="22"/>
          <w:szCs w:val="22"/>
        </w:rPr>
      </w:pPr>
    </w:p>
    <w:p w14:paraId="4C0531B2" w14:textId="77777777" w:rsidR="00385033" w:rsidRDefault="00385033" w:rsidP="009259BB">
      <w:pPr>
        <w:tabs>
          <w:tab w:val="left" w:pos="1639"/>
        </w:tabs>
        <w:spacing w:line="360" w:lineRule="auto"/>
        <w:rPr>
          <w:rFonts w:ascii="Arial" w:hAnsi="Arial" w:cs="Arial"/>
          <w:sz w:val="22"/>
          <w:szCs w:val="22"/>
        </w:rPr>
      </w:pPr>
    </w:p>
    <w:p w14:paraId="687E261B" w14:textId="77777777" w:rsidR="00385033" w:rsidRDefault="00385033" w:rsidP="009259BB">
      <w:pPr>
        <w:tabs>
          <w:tab w:val="left" w:pos="1639"/>
        </w:tabs>
        <w:spacing w:line="360" w:lineRule="auto"/>
        <w:rPr>
          <w:rFonts w:ascii="Arial" w:hAnsi="Arial" w:cs="Arial"/>
          <w:sz w:val="22"/>
          <w:szCs w:val="22"/>
        </w:rPr>
      </w:pPr>
    </w:p>
    <w:p w14:paraId="7BAB1E97" w14:textId="6EC189E7" w:rsidR="00385033" w:rsidRDefault="00385033">
      <w:pPr>
        <w:rPr>
          <w:rFonts w:ascii="Arial" w:hAnsi="Arial" w:cs="Arial"/>
          <w:sz w:val="22"/>
          <w:szCs w:val="22"/>
        </w:rPr>
      </w:pPr>
      <w:r>
        <w:rPr>
          <w:rFonts w:ascii="Arial" w:hAnsi="Arial" w:cs="Arial"/>
          <w:sz w:val="22"/>
          <w:szCs w:val="22"/>
        </w:rPr>
        <w:br w:type="page"/>
      </w:r>
    </w:p>
    <w:p w14:paraId="11D45749" w14:textId="77777777" w:rsidR="00385033" w:rsidRDefault="00385033" w:rsidP="009259BB">
      <w:pPr>
        <w:tabs>
          <w:tab w:val="left" w:pos="1639"/>
        </w:tabs>
        <w:spacing w:line="360" w:lineRule="auto"/>
        <w:rPr>
          <w:rFonts w:ascii="Arial" w:hAnsi="Arial" w:cs="Arial"/>
          <w:sz w:val="22"/>
          <w:szCs w:val="22"/>
        </w:rPr>
      </w:pPr>
    </w:p>
    <w:p w14:paraId="0F1EFBAB" w14:textId="4A88C2EF" w:rsidR="00911AA4" w:rsidRPr="009259BB" w:rsidRDefault="00D424E9"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25824" behindDoc="0" locked="0" layoutInCell="1" allowOverlap="1" wp14:anchorId="2A95BFCC" wp14:editId="206B9AB7">
                <wp:simplePos x="0" y="0"/>
                <wp:positionH relativeFrom="column">
                  <wp:posOffset>5011726</wp:posOffset>
                </wp:positionH>
                <wp:positionV relativeFrom="paragraph">
                  <wp:posOffset>94747</wp:posOffset>
                </wp:positionV>
                <wp:extent cx="1438275" cy="3435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438275" cy="343535"/>
                        </a:xfrm>
                        <a:prstGeom prst="rect">
                          <a:avLst/>
                        </a:prstGeom>
                        <a:noFill/>
                        <a:ln w="6350">
                          <a:noFill/>
                        </a:ln>
                      </wps:spPr>
                      <wps:txbx>
                        <w:txbxContent>
                          <w:p w14:paraId="733BD773" w14:textId="77777777" w:rsidR="00911AA4" w:rsidRPr="00D04EFF" w:rsidRDefault="00911AA4" w:rsidP="00911AA4">
                            <w:pPr>
                              <w:rPr>
                                <w:rFonts w:ascii="Arial" w:hAnsi="Arial" w:cs="Arial"/>
                                <w:sz w:val="22"/>
                                <w:szCs w:val="22"/>
                              </w:rPr>
                            </w:pPr>
                            <w:r w:rsidRPr="00D04EFF">
                              <w:rPr>
                                <w:rFonts w:ascii="Arial" w:hAnsi="Arial" w:cs="Arial"/>
                                <w:sz w:val="22"/>
                                <w:szCs w:val="22"/>
                              </w:rPr>
                              <w:t>Surface of pocket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BFCC" id="Text Box 60" o:spid="_x0000_s1041" type="#_x0000_t202" style="position:absolute;margin-left:394.6pt;margin-top:7.45pt;width:113.25pt;height:27.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" filled="f" stroked="f" strokeweight=".5pt">
                <v:textbox>
                  <w:txbxContent>
                    <w:p w14:paraId="733BD773" w14:textId="77777777" w:rsidR="00911AA4" w:rsidRPr="00D04EFF" w:rsidRDefault="00911AA4" w:rsidP="00911AA4">
                      <w:pPr>
                        <w:rPr>
                          <w:rFonts w:ascii="Arial" w:hAnsi="Arial" w:cs="Arial"/>
                          <w:sz w:val="22"/>
                          <w:szCs w:val="22"/>
                        </w:rPr>
                      </w:pPr>
                      <w:r w:rsidRPr="00D04EFF">
                        <w:rPr>
                          <w:rFonts w:ascii="Arial" w:hAnsi="Arial" w:cs="Arial"/>
                          <w:sz w:val="22"/>
                          <w:szCs w:val="22"/>
                        </w:rPr>
                        <w:t>Surface of pocket</w:t>
                      </w:r>
                    </w:p>
                  </w:txbxContent>
                </v:textbox>
              </v:shape>
            </w:pict>
          </mc:Fallback>
        </mc:AlternateContent>
      </w:r>
      <w:r w:rsidRPr="009259BB">
        <w:rPr>
          <w:rFonts w:ascii="Arial" w:hAnsi="Arial" w:cs="Arial"/>
          <w:noProof/>
          <w:sz w:val="22"/>
          <w:szCs w:val="22"/>
        </w:rPr>
        <w:drawing>
          <wp:anchor distT="0" distB="0" distL="114300" distR="114300" simplePos="0" relativeHeight="251716608" behindDoc="0" locked="0" layoutInCell="1" allowOverlap="1" wp14:anchorId="4C79CA21" wp14:editId="46E5FE0D">
            <wp:simplePos x="0" y="0"/>
            <wp:positionH relativeFrom="column">
              <wp:posOffset>-882956</wp:posOffset>
            </wp:positionH>
            <wp:positionV relativeFrom="paragraph">
              <wp:posOffset>100965</wp:posOffset>
            </wp:positionV>
            <wp:extent cx="4046220" cy="3362325"/>
            <wp:effectExtent l="0" t="0" r="0" b="0"/>
            <wp:wrapNone/>
            <wp:docPr id="49" name="Picture 49" descr="A close-up of a brace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up of a bracelet&#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24757" t="15517" r="27912" b="14655"/>
                    <a:stretch/>
                  </pic:blipFill>
                  <pic:spPr bwMode="auto">
                    <a:xfrm>
                      <a:off x="0" y="0"/>
                      <a:ext cx="4046220" cy="336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A21224" w14:textId="7DE20212" w:rsidR="00911AA4" w:rsidRPr="009259BB" w:rsidRDefault="00D424E9" w:rsidP="009259BB">
      <w:pPr>
        <w:tabs>
          <w:tab w:val="left" w:pos="1639"/>
        </w:tabs>
        <w:spacing w:line="360" w:lineRule="auto"/>
        <w:rPr>
          <w:rFonts w:ascii="Arial" w:hAnsi="Arial" w:cs="Arial"/>
          <w:sz w:val="22"/>
          <w:szCs w:val="22"/>
        </w:rPr>
      </w:pPr>
      <w:r w:rsidRPr="009259BB">
        <w:rPr>
          <w:rFonts w:ascii="Arial" w:hAnsi="Arial" w:cs="Arial"/>
          <w:noProof/>
          <w:sz w:val="22"/>
          <w:szCs w:val="22"/>
        </w:rPr>
        <w:drawing>
          <wp:anchor distT="0" distB="0" distL="114300" distR="114300" simplePos="0" relativeHeight="251723776" behindDoc="0" locked="0" layoutInCell="1" allowOverlap="1" wp14:anchorId="0084E3EB" wp14:editId="44939C26">
            <wp:simplePos x="0" y="0"/>
            <wp:positionH relativeFrom="column">
              <wp:posOffset>3005960</wp:posOffset>
            </wp:positionH>
            <wp:positionV relativeFrom="paragraph">
              <wp:posOffset>87104</wp:posOffset>
            </wp:positionV>
            <wp:extent cx="3424730" cy="2828314"/>
            <wp:effectExtent l="0" t="0" r="0" b="0"/>
            <wp:wrapNone/>
            <wp:docPr id="57" name="Picture 57" descr="A close-up of a crys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crystal&#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3429691" cy="2832411"/>
                    </a:xfrm>
                    <a:prstGeom prst="rect">
                      <a:avLst/>
                    </a:prstGeom>
                  </pic:spPr>
                </pic:pic>
              </a:graphicData>
            </a:graphic>
            <wp14:sizeRelH relativeFrom="page">
              <wp14:pctWidth>0</wp14:pctWidth>
            </wp14:sizeRelH>
            <wp14:sizeRelV relativeFrom="page">
              <wp14:pctHeight>0</wp14:pctHeight>
            </wp14:sizeRelV>
          </wp:anchor>
        </w:drawing>
      </w:r>
    </w:p>
    <w:p w14:paraId="3F0341BA" w14:textId="436BE367" w:rsidR="00911AA4" w:rsidRPr="009259BB" w:rsidRDefault="00D424E9"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24800" behindDoc="0" locked="0" layoutInCell="1" allowOverlap="1" wp14:anchorId="76534C1F" wp14:editId="67A10618">
                <wp:simplePos x="0" y="0"/>
                <wp:positionH relativeFrom="column">
                  <wp:posOffset>5094254</wp:posOffset>
                </wp:positionH>
                <wp:positionV relativeFrom="paragraph">
                  <wp:posOffset>120015</wp:posOffset>
                </wp:positionV>
                <wp:extent cx="606425" cy="981075"/>
                <wp:effectExtent l="25400" t="0" r="15875" b="34925"/>
                <wp:wrapNone/>
                <wp:docPr id="58" name="Straight Arrow Connector 58"/>
                <wp:cNvGraphicFramePr/>
                <a:graphic xmlns:a="http://schemas.openxmlformats.org/drawingml/2006/main">
                  <a:graphicData uri="http://schemas.microsoft.com/office/word/2010/wordprocessingShape">
                    <wps:wsp>
                      <wps:cNvCnPr/>
                      <wps:spPr>
                        <a:xfrm flipH="1">
                          <a:off x="0" y="0"/>
                          <a:ext cx="606425" cy="981075"/>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440A0" id="Straight Arrow Connector 58" o:spid="_x0000_s1026" type="#_x0000_t32" style="position:absolute;margin-left:401.1pt;margin-top:9.45pt;width:47.75pt;height:77.2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" strokecolor="black [3213]" strokeweight="1.25pt">
                <v:stroke endarrow="block" joinstyle="miter"/>
              </v:shape>
            </w:pict>
          </mc:Fallback>
        </mc:AlternateContent>
      </w:r>
    </w:p>
    <w:p w14:paraId="64F9DF87" w14:textId="2C472512" w:rsidR="00911AA4" w:rsidRPr="009259BB" w:rsidRDefault="00385033"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67808" behindDoc="0" locked="0" layoutInCell="1" allowOverlap="1" wp14:anchorId="45493B9A" wp14:editId="0FF5DB8F">
                <wp:simplePos x="0" y="0"/>
                <wp:positionH relativeFrom="column">
                  <wp:posOffset>546100</wp:posOffset>
                </wp:positionH>
                <wp:positionV relativeFrom="paragraph">
                  <wp:posOffset>230201</wp:posOffset>
                </wp:positionV>
                <wp:extent cx="1407795" cy="1365885"/>
                <wp:effectExtent l="12700" t="12700" r="14605" b="18415"/>
                <wp:wrapNone/>
                <wp:docPr id="92" name="Rectangle 92"/>
                <wp:cNvGraphicFramePr/>
                <a:graphic xmlns:a="http://schemas.openxmlformats.org/drawingml/2006/main">
                  <a:graphicData uri="http://schemas.microsoft.com/office/word/2010/wordprocessingShape">
                    <wps:wsp>
                      <wps:cNvSpPr/>
                      <wps:spPr>
                        <a:xfrm>
                          <a:off x="0" y="0"/>
                          <a:ext cx="1407795" cy="136588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3EFC1" id="Rectangle 92" o:spid="_x0000_s1026" style="position:absolute;margin-left:43pt;margin-top:18.15pt;width:110.85pt;height:107.5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" filled="f" strokecolor="black [3213]" strokeweight="2.25pt"/>
            </w:pict>
          </mc:Fallback>
        </mc:AlternateContent>
      </w:r>
    </w:p>
    <w:p w14:paraId="068196CA" w14:textId="4109B3E5" w:rsidR="00911AA4" w:rsidRPr="009259BB" w:rsidRDefault="00911AA4" w:rsidP="009259BB">
      <w:pPr>
        <w:tabs>
          <w:tab w:val="left" w:pos="1639"/>
        </w:tabs>
        <w:spacing w:line="360" w:lineRule="auto"/>
        <w:rPr>
          <w:rFonts w:ascii="Arial" w:hAnsi="Arial" w:cs="Arial"/>
          <w:sz w:val="22"/>
          <w:szCs w:val="22"/>
        </w:rPr>
      </w:pPr>
    </w:p>
    <w:p w14:paraId="0AF73488" w14:textId="27416CC6" w:rsidR="00911AA4" w:rsidRPr="009259BB" w:rsidRDefault="00911AA4" w:rsidP="009259BB">
      <w:pPr>
        <w:tabs>
          <w:tab w:val="left" w:pos="1639"/>
        </w:tabs>
        <w:spacing w:line="360" w:lineRule="auto"/>
        <w:rPr>
          <w:rFonts w:ascii="Arial" w:hAnsi="Arial" w:cs="Arial"/>
          <w:sz w:val="22"/>
          <w:szCs w:val="22"/>
        </w:rPr>
      </w:pPr>
    </w:p>
    <w:p w14:paraId="471A199F" w14:textId="21FA710F" w:rsidR="00911AA4" w:rsidRPr="009259BB" w:rsidRDefault="00911AA4" w:rsidP="009259BB">
      <w:pPr>
        <w:tabs>
          <w:tab w:val="left" w:pos="1639"/>
        </w:tabs>
        <w:spacing w:line="360" w:lineRule="auto"/>
        <w:rPr>
          <w:rFonts w:ascii="Arial" w:hAnsi="Arial" w:cs="Arial"/>
          <w:sz w:val="22"/>
          <w:szCs w:val="22"/>
        </w:rPr>
      </w:pPr>
    </w:p>
    <w:p w14:paraId="27036C09" w14:textId="565E21AE" w:rsidR="00911AA4" w:rsidRPr="009259BB" w:rsidRDefault="00911AA4" w:rsidP="009259BB">
      <w:pPr>
        <w:tabs>
          <w:tab w:val="left" w:pos="1639"/>
        </w:tabs>
        <w:spacing w:line="360" w:lineRule="auto"/>
        <w:rPr>
          <w:rFonts w:ascii="Arial" w:hAnsi="Arial" w:cs="Arial"/>
          <w:sz w:val="22"/>
          <w:szCs w:val="22"/>
        </w:rPr>
      </w:pPr>
    </w:p>
    <w:p w14:paraId="43324524" w14:textId="35FC25B8" w:rsidR="00911AA4" w:rsidRPr="009259BB" w:rsidRDefault="00911AA4" w:rsidP="009259BB">
      <w:pPr>
        <w:tabs>
          <w:tab w:val="left" w:pos="1639"/>
        </w:tabs>
        <w:spacing w:line="360" w:lineRule="auto"/>
        <w:rPr>
          <w:rFonts w:ascii="Arial" w:hAnsi="Arial" w:cs="Arial"/>
          <w:sz w:val="22"/>
          <w:szCs w:val="22"/>
        </w:rPr>
      </w:pPr>
    </w:p>
    <w:p w14:paraId="02FD1E90" w14:textId="4100EB64" w:rsidR="00911AA4" w:rsidRPr="009259BB" w:rsidRDefault="00911AA4" w:rsidP="009259BB">
      <w:pPr>
        <w:tabs>
          <w:tab w:val="left" w:pos="1639"/>
        </w:tabs>
        <w:spacing w:line="360" w:lineRule="auto"/>
        <w:rPr>
          <w:rFonts w:ascii="Arial" w:hAnsi="Arial" w:cs="Arial"/>
          <w:sz w:val="22"/>
          <w:szCs w:val="22"/>
        </w:rPr>
      </w:pPr>
    </w:p>
    <w:p w14:paraId="242B912B" w14:textId="77777777" w:rsidR="00911AA4" w:rsidRPr="009259BB" w:rsidRDefault="00911AA4" w:rsidP="009259BB">
      <w:pPr>
        <w:tabs>
          <w:tab w:val="left" w:pos="1639"/>
        </w:tabs>
        <w:spacing w:line="360" w:lineRule="auto"/>
        <w:rPr>
          <w:rFonts w:ascii="Arial" w:hAnsi="Arial" w:cs="Arial"/>
          <w:sz w:val="22"/>
          <w:szCs w:val="22"/>
        </w:rPr>
      </w:pPr>
    </w:p>
    <w:p w14:paraId="084634F0" w14:textId="3E689E93" w:rsidR="00911AA4" w:rsidRPr="009259BB" w:rsidRDefault="00911AA4" w:rsidP="009259BB">
      <w:pPr>
        <w:tabs>
          <w:tab w:val="left" w:pos="1639"/>
        </w:tabs>
        <w:spacing w:line="360" w:lineRule="auto"/>
        <w:rPr>
          <w:rFonts w:ascii="Arial" w:hAnsi="Arial" w:cs="Arial"/>
          <w:sz w:val="22"/>
          <w:szCs w:val="22"/>
        </w:rPr>
      </w:pPr>
    </w:p>
    <w:p w14:paraId="5575F736" w14:textId="77777777" w:rsidR="00911AA4" w:rsidRPr="009259BB" w:rsidRDefault="00911AA4" w:rsidP="009259BB">
      <w:pPr>
        <w:tabs>
          <w:tab w:val="left" w:pos="1639"/>
        </w:tabs>
        <w:spacing w:line="360" w:lineRule="auto"/>
        <w:rPr>
          <w:rFonts w:ascii="Arial" w:hAnsi="Arial" w:cs="Arial"/>
          <w:sz w:val="22"/>
          <w:szCs w:val="22"/>
        </w:rPr>
      </w:pPr>
    </w:p>
    <w:p w14:paraId="7B3DE1D5" w14:textId="65F4B84A" w:rsidR="00911AA4" w:rsidRPr="009259BB" w:rsidRDefault="00D424E9" w:rsidP="009259BB">
      <w:pPr>
        <w:tabs>
          <w:tab w:val="left" w:pos="1639"/>
        </w:tabs>
        <w:spacing w:line="360" w:lineRule="auto"/>
        <w:rPr>
          <w:rFonts w:ascii="Arial" w:hAnsi="Arial" w:cs="Arial"/>
          <w:sz w:val="22"/>
          <w:szCs w:val="22"/>
        </w:rPr>
      </w:pPr>
      <w:r w:rsidRPr="009259BB">
        <w:rPr>
          <w:rFonts w:ascii="Arial" w:hAnsi="Arial" w:cs="Arial"/>
          <w:noProof/>
          <w:sz w:val="22"/>
          <w:szCs w:val="22"/>
        </w:rPr>
        <w:drawing>
          <wp:anchor distT="0" distB="0" distL="114300" distR="114300" simplePos="0" relativeHeight="251717632" behindDoc="0" locked="0" layoutInCell="1" allowOverlap="1" wp14:anchorId="3E9B65CD" wp14:editId="0C82F49F">
            <wp:simplePos x="0" y="0"/>
            <wp:positionH relativeFrom="column">
              <wp:posOffset>2323487</wp:posOffset>
            </wp:positionH>
            <wp:positionV relativeFrom="paragraph">
              <wp:posOffset>60325</wp:posOffset>
            </wp:positionV>
            <wp:extent cx="2141855" cy="409575"/>
            <wp:effectExtent l="0" t="0" r="4445" b="0"/>
            <wp:wrapNone/>
            <wp:docPr id="52" name="Picture 52" descr="IJMS | Free Full-Text | Plant High-Affinity Potassium (HKT) Transporters  Involved in Salinity Tolerance: Structural Insights to Probe Differences in  Ion Selectivity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JMS | Free Full-Text | Plant High-Affinity Potassium (HKT) Transporters  Involved in Salinity Tolerance: Structural Insights to Probe Differences in  Ion Selectivity | HTM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185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6E556" w14:textId="7C93F77B" w:rsidR="00911AA4" w:rsidRPr="009259BB" w:rsidRDefault="00911AA4" w:rsidP="00742E4B">
      <w:pPr>
        <w:tabs>
          <w:tab w:val="left" w:pos="1639"/>
        </w:tabs>
        <w:jc w:val="center"/>
        <w:rPr>
          <w:rFonts w:ascii="Arial" w:hAnsi="Arial" w:cs="Arial"/>
          <w:sz w:val="22"/>
          <w:szCs w:val="22"/>
        </w:rPr>
      </w:pPr>
    </w:p>
    <w:p w14:paraId="59B24F37" w14:textId="77777777" w:rsidR="00742E4B" w:rsidRDefault="00742E4B" w:rsidP="00742E4B">
      <w:pPr>
        <w:tabs>
          <w:tab w:val="left" w:pos="7785"/>
        </w:tabs>
        <w:jc w:val="center"/>
        <w:rPr>
          <w:rFonts w:ascii="Arial" w:hAnsi="Arial" w:cs="Arial"/>
          <w:sz w:val="22"/>
          <w:szCs w:val="22"/>
        </w:rPr>
      </w:pPr>
    </w:p>
    <w:p w14:paraId="1F0F4D53" w14:textId="525441B9" w:rsidR="00911AA4" w:rsidRPr="009259BB" w:rsidRDefault="00911AA4" w:rsidP="00742E4B">
      <w:pPr>
        <w:tabs>
          <w:tab w:val="left" w:pos="7785"/>
        </w:tabs>
        <w:jc w:val="center"/>
        <w:rPr>
          <w:rFonts w:ascii="Arial" w:hAnsi="Arial" w:cs="Arial"/>
          <w:sz w:val="22"/>
          <w:szCs w:val="22"/>
        </w:rPr>
      </w:pPr>
      <w:r w:rsidRPr="009259BB">
        <w:rPr>
          <w:rFonts w:ascii="Arial" w:hAnsi="Arial" w:cs="Arial"/>
          <w:sz w:val="22"/>
          <w:szCs w:val="22"/>
        </w:rPr>
        <w:t>Figure 1</w:t>
      </w:r>
      <w:r w:rsidR="00F664E4">
        <w:rPr>
          <w:rFonts w:ascii="Arial" w:hAnsi="Arial" w:cs="Arial"/>
          <w:sz w:val="22"/>
          <w:szCs w:val="22"/>
        </w:rPr>
        <w:t>1</w:t>
      </w:r>
      <w:r w:rsidRPr="009259BB">
        <w:rPr>
          <w:rFonts w:ascii="Arial" w:hAnsi="Arial" w:cs="Arial"/>
          <w:sz w:val="22"/>
          <w:szCs w:val="22"/>
        </w:rPr>
        <w:t>: Vaccinia virus protein</w:t>
      </w:r>
      <w:r w:rsidR="00B06B01" w:rsidRPr="009259BB">
        <w:rPr>
          <w:rFonts w:ascii="Arial" w:hAnsi="Arial" w:cs="Arial"/>
          <w:sz w:val="22"/>
          <w:szCs w:val="22"/>
        </w:rPr>
        <w:t xml:space="preserve"> displaying</w:t>
      </w:r>
      <w:r w:rsidRPr="009259BB">
        <w:rPr>
          <w:rFonts w:ascii="Arial" w:hAnsi="Arial" w:cs="Arial"/>
          <w:sz w:val="22"/>
          <w:szCs w:val="22"/>
        </w:rPr>
        <w:t xml:space="preserve"> </w:t>
      </w:r>
      <w:r w:rsidR="00F31B1B">
        <w:rPr>
          <w:rFonts w:ascii="Arial" w:hAnsi="Arial" w:cs="Arial"/>
          <w:sz w:val="22"/>
          <w:szCs w:val="22"/>
        </w:rPr>
        <w:t xml:space="preserve">conserved </w:t>
      </w:r>
      <w:r w:rsidRPr="009259BB">
        <w:rPr>
          <w:rFonts w:ascii="Arial" w:hAnsi="Arial" w:cs="Arial"/>
          <w:sz w:val="22"/>
          <w:szCs w:val="22"/>
        </w:rPr>
        <w:t>pocket</w:t>
      </w:r>
      <w:r w:rsidR="00B06B01" w:rsidRPr="009259BB">
        <w:rPr>
          <w:rFonts w:ascii="Arial" w:hAnsi="Arial" w:cs="Arial"/>
          <w:sz w:val="22"/>
          <w:szCs w:val="22"/>
        </w:rPr>
        <w:t xml:space="preserve"> (left) and surface (right) </w:t>
      </w:r>
      <w:r w:rsidRPr="009259BB">
        <w:rPr>
          <w:rFonts w:ascii="Arial" w:hAnsi="Arial" w:cs="Arial"/>
          <w:sz w:val="22"/>
          <w:szCs w:val="22"/>
        </w:rPr>
        <w:t>colour coded using ConSurf and viewed on Py</w:t>
      </w:r>
      <w:r w:rsidR="00485FD2" w:rsidRPr="009259BB">
        <w:rPr>
          <w:rFonts w:ascii="Arial" w:hAnsi="Arial" w:cs="Arial"/>
          <w:sz w:val="22"/>
          <w:szCs w:val="22"/>
        </w:rPr>
        <w:t>M</w:t>
      </w:r>
      <w:r w:rsidR="00B06B01" w:rsidRPr="009259BB">
        <w:rPr>
          <w:rFonts w:ascii="Arial" w:hAnsi="Arial" w:cs="Arial"/>
          <w:sz w:val="22"/>
          <w:szCs w:val="22"/>
        </w:rPr>
        <w:t>OL</w:t>
      </w:r>
      <w:r w:rsidRPr="009259BB">
        <w:rPr>
          <w:rFonts w:ascii="Arial" w:hAnsi="Arial" w:cs="Arial"/>
          <w:sz w:val="22"/>
          <w:szCs w:val="22"/>
        </w:rPr>
        <w:t>.</w:t>
      </w:r>
    </w:p>
    <w:p w14:paraId="0F449C07" w14:textId="77777777" w:rsidR="00506D40" w:rsidRPr="009259BB" w:rsidRDefault="00506D40" w:rsidP="00742E4B">
      <w:pPr>
        <w:tabs>
          <w:tab w:val="left" w:pos="1639"/>
        </w:tabs>
        <w:spacing w:line="360" w:lineRule="auto"/>
        <w:jc w:val="center"/>
        <w:rPr>
          <w:rFonts w:ascii="Arial" w:hAnsi="Arial" w:cs="Arial"/>
          <w:sz w:val="22"/>
          <w:szCs w:val="22"/>
        </w:rPr>
      </w:pPr>
    </w:p>
    <w:p w14:paraId="04207044" w14:textId="3D66987A" w:rsidR="00506D40" w:rsidRDefault="00D04EFF" w:rsidP="009259BB">
      <w:pPr>
        <w:tabs>
          <w:tab w:val="left" w:pos="1639"/>
        </w:tabs>
        <w:spacing w:line="360" w:lineRule="auto"/>
        <w:rPr>
          <w:rFonts w:ascii="Arial" w:hAnsi="Arial" w:cs="Arial"/>
          <w:sz w:val="22"/>
          <w:szCs w:val="22"/>
        </w:rPr>
      </w:pPr>
      <w:r w:rsidRPr="009259BB">
        <w:rPr>
          <w:rFonts w:ascii="Arial" w:hAnsi="Arial" w:cs="Arial"/>
          <w:sz w:val="22"/>
          <w:szCs w:val="22"/>
        </w:rPr>
        <w:t xml:space="preserve">The </w:t>
      </w:r>
      <w:r w:rsidR="006A0726" w:rsidRPr="009259BB">
        <w:rPr>
          <w:rFonts w:ascii="Arial" w:hAnsi="Arial" w:cs="Arial"/>
          <w:sz w:val="22"/>
          <w:szCs w:val="22"/>
        </w:rPr>
        <w:t xml:space="preserve">CfaS structure was </w:t>
      </w:r>
      <w:r w:rsidR="00D964A0" w:rsidRPr="009259BB">
        <w:rPr>
          <w:rFonts w:ascii="Arial" w:hAnsi="Arial" w:cs="Arial"/>
          <w:sz w:val="22"/>
          <w:szCs w:val="22"/>
        </w:rPr>
        <w:t xml:space="preserve">then </w:t>
      </w:r>
      <w:r w:rsidR="00920DFE" w:rsidRPr="009259BB">
        <w:rPr>
          <w:rFonts w:ascii="Arial" w:hAnsi="Arial" w:cs="Arial"/>
          <w:sz w:val="22"/>
          <w:szCs w:val="22"/>
        </w:rPr>
        <w:t xml:space="preserve">investigated to </w:t>
      </w:r>
      <w:r w:rsidR="00D964A0" w:rsidRPr="009259BB">
        <w:rPr>
          <w:rFonts w:ascii="Arial" w:hAnsi="Arial" w:cs="Arial"/>
          <w:sz w:val="22"/>
          <w:szCs w:val="22"/>
        </w:rPr>
        <w:t xml:space="preserve">identify if </w:t>
      </w:r>
      <w:r w:rsidR="00920DFE" w:rsidRPr="009259BB">
        <w:rPr>
          <w:rFonts w:ascii="Arial" w:hAnsi="Arial" w:cs="Arial"/>
          <w:sz w:val="22"/>
          <w:szCs w:val="22"/>
        </w:rPr>
        <w:t>a</w:t>
      </w:r>
      <w:r w:rsidR="00D964A0" w:rsidRPr="009259BB">
        <w:rPr>
          <w:rFonts w:ascii="Arial" w:hAnsi="Arial" w:cs="Arial"/>
          <w:sz w:val="22"/>
          <w:szCs w:val="22"/>
        </w:rPr>
        <w:t xml:space="preserve"> </w:t>
      </w:r>
      <w:r w:rsidR="00920DFE" w:rsidRPr="009259BB">
        <w:rPr>
          <w:rFonts w:ascii="Arial" w:hAnsi="Arial" w:cs="Arial"/>
          <w:sz w:val="22"/>
          <w:szCs w:val="22"/>
        </w:rPr>
        <w:t>similar</w:t>
      </w:r>
      <w:r w:rsidR="00D964A0" w:rsidRPr="009259BB">
        <w:rPr>
          <w:rFonts w:ascii="Arial" w:hAnsi="Arial" w:cs="Arial"/>
          <w:sz w:val="22"/>
          <w:szCs w:val="22"/>
        </w:rPr>
        <w:t xml:space="preserve"> binding </w:t>
      </w:r>
      <w:r w:rsidR="00300219" w:rsidRPr="009259BB">
        <w:rPr>
          <w:rFonts w:ascii="Arial" w:hAnsi="Arial" w:cs="Arial"/>
          <w:sz w:val="22"/>
          <w:szCs w:val="22"/>
        </w:rPr>
        <w:t>pocket</w:t>
      </w:r>
      <w:r w:rsidR="00D964A0" w:rsidRPr="009259BB">
        <w:rPr>
          <w:rFonts w:ascii="Arial" w:hAnsi="Arial" w:cs="Arial"/>
          <w:sz w:val="22"/>
          <w:szCs w:val="22"/>
        </w:rPr>
        <w:t xml:space="preserve"> was </w:t>
      </w:r>
      <w:r w:rsidR="00920DFE" w:rsidRPr="009259BB">
        <w:rPr>
          <w:rFonts w:ascii="Arial" w:hAnsi="Arial" w:cs="Arial"/>
          <w:sz w:val="22"/>
          <w:szCs w:val="22"/>
        </w:rPr>
        <w:t>present</w:t>
      </w:r>
      <w:r w:rsidR="00D964A0" w:rsidRPr="009259BB">
        <w:rPr>
          <w:rFonts w:ascii="Arial" w:hAnsi="Arial" w:cs="Arial"/>
          <w:sz w:val="22"/>
          <w:szCs w:val="22"/>
        </w:rPr>
        <w:t xml:space="preserve">. Residues were coloured by </w:t>
      </w:r>
      <w:r w:rsidR="00920DFE" w:rsidRPr="009259BB">
        <w:rPr>
          <w:rFonts w:ascii="Arial" w:hAnsi="Arial" w:cs="Arial"/>
          <w:sz w:val="22"/>
          <w:szCs w:val="22"/>
        </w:rPr>
        <w:t>P</w:t>
      </w:r>
      <w:r w:rsidR="00D964A0" w:rsidRPr="009259BB">
        <w:rPr>
          <w:rFonts w:ascii="Arial" w:hAnsi="Arial" w:cs="Arial"/>
          <w:sz w:val="22"/>
          <w:szCs w:val="22"/>
        </w:rPr>
        <w:t>y</w:t>
      </w:r>
      <w:r w:rsidR="00920DFE" w:rsidRPr="009259BB">
        <w:rPr>
          <w:rFonts w:ascii="Arial" w:hAnsi="Arial" w:cs="Arial"/>
          <w:sz w:val="22"/>
          <w:szCs w:val="22"/>
        </w:rPr>
        <w:t>M</w:t>
      </w:r>
      <w:r w:rsidRPr="009259BB">
        <w:rPr>
          <w:rFonts w:ascii="Arial" w:hAnsi="Arial" w:cs="Arial"/>
          <w:sz w:val="22"/>
          <w:szCs w:val="22"/>
        </w:rPr>
        <w:t>OL</w:t>
      </w:r>
      <w:r w:rsidR="00D964A0" w:rsidRPr="009259BB">
        <w:rPr>
          <w:rFonts w:ascii="Arial" w:hAnsi="Arial" w:cs="Arial"/>
          <w:sz w:val="22"/>
          <w:szCs w:val="22"/>
        </w:rPr>
        <w:t xml:space="preserve">. </w:t>
      </w:r>
    </w:p>
    <w:p w14:paraId="733020B8" w14:textId="77777777" w:rsidR="00C03C46" w:rsidRPr="009259BB" w:rsidRDefault="00C03C46" w:rsidP="009259BB">
      <w:pPr>
        <w:tabs>
          <w:tab w:val="left" w:pos="1639"/>
        </w:tabs>
        <w:spacing w:line="360" w:lineRule="auto"/>
        <w:rPr>
          <w:rFonts w:ascii="Arial" w:hAnsi="Arial" w:cs="Arial"/>
          <w:sz w:val="22"/>
          <w:szCs w:val="22"/>
        </w:rPr>
      </w:pPr>
    </w:p>
    <w:p w14:paraId="7D40723A" w14:textId="5661E284" w:rsidR="00506D40" w:rsidRPr="009259BB" w:rsidRDefault="005C2363" w:rsidP="009259BB">
      <w:pPr>
        <w:tabs>
          <w:tab w:val="left" w:pos="1639"/>
        </w:tabs>
        <w:spacing w:line="360" w:lineRule="auto"/>
        <w:rPr>
          <w:rFonts w:ascii="Arial" w:hAnsi="Arial" w:cs="Arial"/>
          <w:sz w:val="22"/>
          <w:szCs w:val="22"/>
          <w14:shadow w14:blurRad="50800" w14:dist="50800" w14:dir="5400000" w14:sx="1000" w14:sy="1000" w14:kx="0" w14:ky="0" w14:algn="ctr">
            <w14:srgbClr w14:val="000000">
              <w14:alpha w14:val="56863"/>
            </w14:srgbClr>
          </w14:shadow>
        </w:rPr>
      </w:pPr>
      <w:r w:rsidRPr="009259BB">
        <w:rPr>
          <w:rFonts w:ascii="Arial" w:hAnsi="Arial" w:cs="Arial"/>
          <w:sz w:val="22"/>
          <w:szCs w:val="22"/>
        </w:rPr>
        <w:t>Although C</w:t>
      </w:r>
      <w:r w:rsidR="00D964A0" w:rsidRPr="009259BB">
        <w:rPr>
          <w:rFonts w:ascii="Arial" w:hAnsi="Arial" w:cs="Arial"/>
          <w:sz w:val="22"/>
          <w:szCs w:val="22"/>
        </w:rPr>
        <w:t>fa</w:t>
      </w:r>
      <w:r w:rsidRPr="009259BB">
        <w:rPr>
          <w:rFonts w:ascii="Arial" w:hAnsi="Arial" w:cs="Arial"/>
          <w:sz w:val="22"/>
          <w:szCs w:val="22"/>
        </w:rPr>
        <w:t>S</w:t>
      </w:r>
      <w:r w:rsidR="00D964A0" w:rsidRPr="009259BB">
        <w:rPr>
          <w:rFonts w:ascii="Arial" w:hAnsi="Arial" w:cs="Arial"/>
          <w:sz w:val="22"/>
          <w:szCs w:val="22"/>
        </w:rPr>
        <w:t xml:space="preserve"> pro</w:t>
      </w:r>
      <w:r w:rsidR="009A418F" w:rsidRPr="009259BB">
        <w:rPr>
          <w:rFonts w:ascii="Arial" w:hAnsi="Arial" w:cs="Arial"/>
          <w:sz w:val="22"/>
          <w:szCs w:val="22"/>
        </w:rPr>
        <w:t xml:space="preserve">tein </w:t>
      </w:r>
      <w:r w:rsidR="00D964A0" w:rsidRPr="009259BB">
        <w:rPr>
          <w:rFonts w:ascii="Arial" w:hAnsi="Arial" w:cs="Arial"/>
          <w:sz w:val="22"/>
          <w:szCs w:val="22"/>
        </w:rPr>
        <w:t xml:space="preserve">is </w:t>
      </w:r>
      <w:r w:rsidRPr="009259BB">
        <w:rPr>
          <w:rFonts w:ascii="Arial" w:hAnsi="Arial" w:cs="Arial"/>
          <w:sz w:val="22"/>
          <w:szCs w:val="22"/>
        </w:rPr>
        <w:t xml:space="preserve">a </w:t>
      </w:r>
      <w:r w:rsidR="00D964A0" w:rsidRPr="009259BB">
        <w:rPr>
          <w:rFonts w:ascii="Arial" w:hAnsi="Arial" w:cs="Arial"/>
          <w:sz w:val="22"/>
          <w:szCs w:val="22"/>
        </w:rPr>
        <w:t xml:space="preserve">larger protein with 488 resides compared to </w:t>
      </w:r>
      <w:r w:rsidR="00D04EFF" w:rsidRPr="009259BB">
        <w:rPr>
          <w:rFonts w:ascii="Arial" w:hAnsi="Arial" w:cs="Arial"/>
          <w:sz w:val="22"/>
          <w:szCs w:val="22"/>
        </w:rPr>
        <w:t>VP39</w:t>
      </w:r>
      <w:r w:rsidR="00D964A0" w:rsidRPr="009259BB">
        <w:rPr>
          <w:rFonts w:ascii="Arial" w:hAnsi="Arial" w:cs="Arial"/>
          <w:sz w:val="22"/>
          <w:szCs w:val="22"/>
        </w:rPr>
        <w:t xml:space="preserve"> </w:t>
      </w:r>
      <w:r w:rsidRPr="009259BB">
        <w:rPr>
          <w:rFonts w:ascii="Arial" w:hAnsi="Arial" w:cs="Arial"/>
          <w:sz w:val="22"/>
          <w:szCs w:val="22"/>
        </w:rPr>
        <w:t xml:space="preserve">with 348, </w:t>
      </w:r>
      <w:r w:rsidR="009A418F" w:rsidRPr="009259BB">
        <w:rPr>
          <w:rFonts w:ascii="Arial" w:hAnsi="Arial" w:cs="Arial"/>
          <w:sz w:val="22"/>
          <w:szCs w:val="22"/>
        </w:rPr>
        <w:t>it displays a ve</w:t>
      </w:r>
      <w:r w:rsidR="00920DFE" w:rsidRPr="009259BB">
        <w:rPr>
          <w:rFonts w:ascii="Arial" w:hAnsi="Arial" w:cs="Arial"/>
          <w:sz w:val="22"/>
          <w:szCs w:val="22"/>
        </w:rPr>
        <w:t>ry structurally similar</w:t>
      </w:r>
      <w:r w:rsidR="009A418F" w:rsidRPr="009259BB">
        <w:rPr>
          <w:rFonts w:ascii="Arial" w:hAnsi="Arial" w:cs="Arial"/>
          <w:sz w:val="22"/>
          <w:szCs w:val="22"/>
        </w:rPr>
        <w:t xml:space="preserve"> binding </w:t>
      </w:r>
      <w:r w:rsidR="00485FD2" w:rsidRPr="009259BB">
        <w:rPr>
          <w:rFonts w:ascii="Arial" w:hAnsi="Arial" w:cs="Arial"/>
          <w:sz w:val="22"/>
          <w:szCs w:val="22"/>
        </w:rPr>
        <w:t>pocket</w:t>
      </w:r>
      <w:r w:rsidR="009A418F" w:rsidRPr="009259BB">
        <w:rPr>
          <w:rFonts w:ascii="Arial" w:hAnsi="Arial" w:cs="Arial"/>
          <w:sz w:val="22"/>
          <w:szCs w:val="22"/>
        </w:rPr>
        <w:t xml:space="preserve"> </w:t>
      </w:r>
      <w:r w:rsidR="002A6949" w:rsidRPr="009259BB">
        <w:rPr>
          <w:rFonts w:ascii="Arial" w:hAnsi="Arial" w:cs="Arial"/>
          <w:sz w:val="22"/>
          <w:szCs w:val="22"/>
        </w:rPr>
        <w:t>at the bottom half of the protein</w:t>
      </w:r>
      <w:r w:rsidR="008A74BD" w:rsidRPr="009259BB">
        <w:rPr>
          <w:rFonts w:ascii="Arial" w:hAnsi="Arial" w:cs="Arial"/>
          <w:sz w:val="22"/>
          <w:szCs w:val="22"/>
        </w:rPr>
        <w:t xml:space="preserve"> </w:t>
      </w:r>
      <w:r w:rsidR="00D964A0" w:rsidRPr="009259BB">
        <w:rPr>
          <w:rFonts w:ascii="Arial" w:hAnsi="Arial" w:cs="Arial"/>
          <w:sz w:val="22"/>
          <w:szCs w:val="22"/>
        </w:rPr>
        <w:t xml:space="preserve">with </w:t>
      </w:r>
      <w:r w:rsidR="00C03C46">
        <w:rPr>
          <w:rFonts w:ascii="Arial" w:hAnsi="Arial" w:cs="Arial"/>
          <w:sz w:val="22"/>
          <w:szCs w:val="22"/>
        </w:rPr>
        <w:t xml:space="preserve">a seven stranded </w:t>
      </w:r>
      <w:r w:rsidR="00C03C46" w:rsidRPr="00186020">
        <w:rPr>
          <w:rFonts w:ascii="Arial" w:hAnsi="Arial" w:cs="Arial"/>
          <w:color w:val="000000" w:themeColor="text1"/>
          <w:sz w:val="22"/>
          <w:szCs w:val="22"/>
          <w:shd w:val="clear" w:color="auto" w:fill="FFFFFF"/>
        </w:rPr>
        <w:t>β</w:t>
      </w:r>
      <w:r w:rsidR="00C03C46" w:rsidRPr="00186020">
        <w:rPr>
          <w:rFonts w:ascii="Arial" w:hAnsi="Arial" w:cs="Arial"/>
          <w:color w:val="000000" w:themeColor="text1"/>
          <w:sz w:val="22"/>
          <w:szCs w:val="22"/>
        </w:rPr>
        <w:t>-</w:t>
      </w:r>
      <w:r w:rsidR="00C03C46">
        <w:rPr>
          <w:rFonts w:ascii="Arial" w:hAnsi="Arial" w:cs="Arial"/>
          <w:sz w:val="22"/>
          <w:szCs w:val="22"/>
        </w:rPr>
        <w:t xml:space="preserve">sheet </w:t>
      </w:r>
      <w:r w:rsidR="00920DFE" w:rsidRPr="009259BB">
        <w:rPr>
          <w:rFonts w:ascii="Arial" w:hAnsi="Arial" w:cs="Arial"/>
          <w:sz w:val="22"/>
          <w:szCs w:val="22"/>
        </w:rPr>
        <w:t xml:space="preserve">and </w:t>
      </w:r>
      <w:r w:rsidR="005D03CB" w:rsidRPr="005D03CB">
        <w:rPr>
          <w:rFonts w:ascii="Arial" w:hAnsi="Arial" w:cs="Arial"/>
          <w:color w:val="000000" w:themeColor="text1"/>
          <w:sz w:val="22"/>
          <w:szCs w:val="22"/>
          <w:shd w:val="clear" w:color="auto" w:fill="FFFFFF"/>
        </w:rPr>
        <w:t>α</w:t>
      </w:r>
      <w:r w:rsidR="00920DFE" w:rsidRPr="009259BB">
        <w:rPr>
          <w:rFonts w:ascii="Arial" w:hAnsi="Arial" w:cs="Arial"/>
          <w:sz w:val="22"/>
          <w:szCs w:val="22"/>
        </w:rPr>
        <w:t xml:space="preserve"> helices parallel to it</w:t>
      </w:r>
      <w:r w:rsidR="00D04EFF" w:rsidRPr="009259BB">
        <w:rPr>
          <w:rFonts w:ascii="Arial" w:hAnsi="Arial" w:cs="Arial"/>
          <w:sz w:val="22"/>
          <w:szCs w:val="22"/>
        </w:rPr>
        <w:t>. W</w:t>
      </w:r>
      <w:r w:rsidR="00B41135" w:rsidRPr="009259BB">
        <w:rPr>
          <w:rFonts w:ascii="Arial" w:hAnsi="Arial" w:cs="Arial"/>
          <w:sz w:val="22"/>
          <w:szCs w:val="22"/>
        </w:rPr>
        <w:t>hile the top half appears to be a tunnel extending from the surface down to the binding pocket</w:t>
      </w:r>
      <w:r w:rsidR="008A74BD" w:rsidRPr="009259BB">
        <w:rPr>
          <w:rFonts w:ascii="Arial" w:hAnsi="Arial" w:cs="Arial"/>
          <w:sz w:val="22"/>
          <w:szCs w:val="22"/>
        </w:rPr>
        <w:t xml:space="preserve"> (Figure 1</w:t>
      </w:r>
      <w:r w:rsidR="00F664E4">
        <w:rPr>
          <w:rFonts w:ascii="Arial" w:hAnsi="Arial" w:cs="Arial"/>
          <w:sz w:val="22"/>
          <w:szCs w:val="22"/>
        </w:rPr>
        <w:t>2</w:t>
      </w:r>
      <w:r w:rsidR="008A74BD" w:rsidRPr="009259BB">
        <w:rPr>
          <w:rFonts w:ascii="Arial" w:hAnsi="Arial" w:cs="Arial"/>
          <w:sz w:val="22"/>
          <w:szCs w:val="22"/>
        </w:rPr>
        <w:t>).</w:t>
      </w:r>
    </w:p>
    <w:p w14:paraId="446EE5E4" w14:textId="73BE7D9C" w:rsidR="00506D40" w:rsidRPr="009259BB" w:rsidRDefault="00506D40" w:rsidP="009259BB">
      <w:pPr>
        <w:tabs>
          <w:tab w:val="left" w:pos="1639"/>
        </w:tabs>
        <w:spacing w:line="360" w:lineRule="auto"/>
        <w:rPr>
          <w:rFonts w:ascii="Arial" w:hAnsi="Arial" w:cs="Arial"/>
          <w:sz w:val="22"/>
          <w:szCs w:val="22"/>
        </w:rPr>
      </w:pPr>
    </w:p>
    <w:p w14:paraId="6DE5B7BD" w14:textId="20C6C76C" w:rsidR="00B06B01" w:rsidRPr="009259BB" w:rsidRDefault="00B06B01" w:rsidP="009259BB">
      <w:pPr>
        <w:tabs>
          <w:tab w:val="left" w:pos="1639"/>
        </w:tabs>
        <w:spacing w:line="360" w:lineRule="auto"/>
        <w:rPr>
          <w:rFonts w:ascii="Arial" w:hAnsi="Arial" w:cs="Arial"/>
          <w:sz w:val="22"/>
          <w:szCs w:val="22"/>
        </w:rPr>
      </w:pPr>
    </w:p>
    <w:p w14:paraId="04DD3428" w14:textId="3526A5AB" w:rsidR="00B06B01" w:rsidRPr="009259BB" w:rsidRDefault="00B06B01" w:rsidP="009259BB">
      <w:pPr>
        <w:tabs>
          <w:tab w:val="left" w:pos="1639"/>
        </w:tabs>
        <w:spacing w:line="360" w:lineRule="auto"/>
        <w:rPr>
          <w:rFonts w:ascii="Arial" w:hAnsi="Arial" w:cs="Arial"/>
          <w:sz w:val="22"/>
          <w:szCs w:val="22"/>
        </w:rPr>
      </w:pPr>
    </w:p>
    <w:p w14:paraId="26AE615F" w14:textId="0ADA4199" w:rsidR="00B06B01" w:rsidRPr="009259BB" w:rsidRDefault="00B06B01" w:rsidP="009259BB">
      <w:pPr>
        <w:tabs>
          <w:tab w:val="left" w:pos="1639"/>
        </w:tabs>
        <w:spacing w:line="360" w:lineRule="auto"/>
        <w:rPr>
          <w:rFonts w:ascii="Arial" w:hAnsi="Arial" w:cs="Arial"/>
          <w:sz w:val="22"/>
          <w:szCs w:val="22"/>
        </w:rPr>
      </w:pPr>
    </w:p>
    <w:p w14:paraId="72133404" w14:textId="65BF6873" w:rsidR="00B06B01" w:rsidRPr="009259BB" w:rsidRDefault="00B06B01" w:rsidP="009259BB">
      <w:pPr>
        <w:tabs>
          <w:tab w:val="left" w:pos="1639"/>
        </w:tabs>
        <w:spacing w:line="360" w:lineRule="auto"/>
        <w:rPr>
          <w:rFonts w:ascii="Arial" w:hAnsi="Arial" w:cs="Arial"/>
          <w:sz w:val="22"/>
          <w:szCs w:val="22"/>
        </w:rPr>
      </w:pPr>
    </w:p>
    <w:p w14:paraId="7B16EC4D" w14:textId="39742EB9" w:rsidR="00B06B01" w:rsidRPr="009259BB" w:rsidRDefault="00B06B01" w:rsidP="009259BB">
      <w:pPr>
        <w:tabs>
          <w:tab w:val="left" w:pos="1639"/>
        </w:tabs>
        <w:spacing w:line="360" w:lineRule="auto"/>
        <w:rPr>
          <w:rFonts w:ascii="Arial" w:hAnsi="Arial" w:cs="Arial"/>
          <w:sz w:val="22"/>
          <w:szCs w:val="22"/>
        </w:rPr>
      </w:pPr>
    </w:p>
    <w:p w14:paraId="393146A6" w14:textId="3270272C" w:rsidR="00B06B01" w:rsidRPr="009259BB" w:rsidRDefault="00B06B01" w:rsidP="009259BB">
      <w:pPr>
        <w:tabs>
          <w:tab w:val="left" w:pos="1639"/>
        </w:tabs>
        <w:spacing w:line="360" w:lineRule="auto"/>
        <w:rPr>
          <w:rFonts w:ascii="Arial" w:hAnsi="Arial" w:cs="Arial"/>
          <w:sz w:val="22"/>
          <w:szCs w:val="22"/>
        </w:rPr>
      </w:pPr>
    </w:p>
    <w:p w14:paraId="139B86CC" w14:textId="508F0258" w:rsidR="00B06B01" w:rsidRPr="009259BB" w:rsidRDefault="00B06B01" w:rsidP="009259BB">
      <w:pPr>
        <w:tabs>
          <w:tab w:val="left" w:pos="1639"/>
        </w:tabs>
        <w:spacing w:line="360" w:lineRule="auto"/>
        <w:rPr>
          <w:rFonts w:ascii="Arial" w:hAnsi="Arial" w:cs="Arial"/>
          <w:sz w:val="22"/>
          <w:szCs w:val="22"/>
        </w:rPr>
      </w:pPr>
    </w:p>
    <w:p w14:paraId="1959D9B1" w14:textId="2701081C" w:rsidR="00B06B01" w:rsidRPr="009259BB" w:rsidRDefault="00B06B01" w:rsidP="009259BB">
      <w:pPr>
        <w:tabs>
          <w:tab w:val="left" w:pos="1639"/>
        </w:tabs>
        <w:spacing w:line="360" w:lineRule="auto"/>
        <w:rPr>
          <w:rFonts w:ascii="Arial" w:hAnsi="Arial" w:cs="Arial"/>
          <w:sz w:val="22"/>
          <w:szCs w:val="22"/>
        </w:rPr>
      </w:pPr>
    </w:p>
    <w:p w14:paraId="6DA0E579" w14:textId="77777777" w:rsidR="00B06B01" w:rsidRPr="009259BB" w:rsidRDefault="00B06B01" w:rsidP="009259BB">
      <w:pPr>
        <w:tabs>
          <w:tab w:val="left" w:pos="1639"/>
        </w:tabs>
        <w:spacing w:line="360" w:lineRule="auto"/>
        <w:rPr>
          <w:rFonts w:ascii="Arial" w:hAnsi="Arial" w:cs="Arial"/>
          <w:sz w:val="22"/>
          <w:szCs w:val="22"/>
        </w:rPr>
      </w:pPr>
    </w:p>
    <w:p w14:paraId="69DBFF77" w14:textId="77777777" w:rsidR="00506D40" w:rsidRPr="009259BB" w:rsidRDefault="00506D40" w:rsidP="009259BB">
      <w:pPr>
        <w:tabs>
          <w:tab w:val="left" w:pos="1639"/>
        </w:tabs>
        <w:spacing w:line="360" w:lineRule="auto"/>
        <w:rPr>
          <w:rFonts w:ascii="Arial" w:hAnsi="Arial" w:cs="Arial"/>
          <w:sz w:val="22"/>
          <w:szCs w:val="22"/>
        </w:rPr>
      </w:pPr>
    </w:p>
    <w:p w14:paraId="50242C11" w14:textId="77777777" w:rsidR="00506D40" w:rsidRPr="009259BB" w:rsidRDefault="00506D40" w:rsidP="009259BB">
      <w:pPr>
        <w:tabs>
          <w:tab w:val="left" w:pos="1639"/>
        </w:tabs>
        <w:spacing w:line="360" w:lineRule="auto"/>
        <w:rPr>
          <w:rFonts w:ascii="Arial" w:hAnsi="Arial" w:cs="Arial"/>
          <w:sz w:val="22"/>
          <w:szCs w:val="22"/>
        </w:rPr>
      </w:pPr>
    </w:p>
    <w:p w14:paraId="382E8A53" w14:textId="12252890" w:rsidR="00506D40" w:rsidRPr="009259BB" w:rsidRDefault="00385033" w:rsidP="00742E4B">
      <w:pPr>
        <w:rPr>
          <w:rFonts w:ascii="Arial" w:hAnsi="Arial" w:cs="Arial"/>
          <w:sz w:val="22"/>
          <w:szCs w:val="22"/>
        </w:rPr>
      </w:pPr>
      <w:r>
        <w:rPr>
          <w:rFonts w:ascii="Arial" w:hAnsi="Arial" w:cs="Arial"/>
          <w:sz w:val="22"/>
          <w:szCs w:val="22"/>
        </w:rPr>
        <w:br w:type="page"/>
      </w:r>
    </w:p>
    <w:p w14:paraId="2FD86826" w14:textId="0C8DD4EF" w:rsidR="00466407" w:rsidRPr="009259BB" w:rsidRDefault="00466407" w:rsidP="009259BB">
      <w:pPr>
        <w:tabs>
          <w:tab w:val="left" w:pos="1639"/>
        </w:tabs>
        <w:spacing w:line="360" w:lineRule="auto"/>
        <w:rPr>
          <w:rFonts w:ascii="Arial" w:hAnsi="Arial" w:cs="Arial"/>
          <w:sz w:val="22"/>
          <w:szCs w:val="22"/>
        </w:rPr>
      </w:pPr>
      <w:r w:rsidRPr="009259BB">
        <w:rPr>
          <w:rFonts w:ascii="Arial" w:hAnsi="Arial" w:cs="Arial"/>
          <w:noProof/>
          <w:sz w:val="22"/>
          <w:szCs w:val="22"/>
        </w:rPr>
        <w:lastRenderedPageBreak/>
        <w:drawing>
          <wp:anchor distT="0" distB="0" distL="114300" distR="114300" simplePos="0" relativeHeight="251730944" behindDoc="0" locked="0" layoutInCell="1" allowOverlap="1" wp14:anchorId="19812FCB" wp14:editId="6D93755E">
            <wp:simplePos x="0" y="0"/>
            <wp:positionH relativeFrom="column">
              <wp:posOffset>-536028</wp:posOffset>
            </wp:positionH>
            <wp:positionV relativeFrom="paragraph">
              <wp:posOffset>-42041</wp:posOffset>
            </wp:positionV>
            <wp:extent cx="3357733" cy="35290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7">
                      <a:extLst>
                        <a:ext uri="{28A0092B-C50C-407E-A947-70E740481C1C}">
                          <a14:useLocalDpi xmlns:a14="http://schemas.microsoft.com/office/drawing/2010/main" val="0"/>
                        </a:ext>
                      </a:extLst>
                    </a:blip>
                    <a:srcRect l="25774" r="18880"/>
                    <a:stretch/>
                  </pic:blipFill>
                  <pic:spPr bwMode="auto">
                    <a:xfrm>
                      <a:off x="0" y="0"/>
                      <a:ext cx="3368982" cy="3540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53A78" w14:textId="4C8E8F18" w:rsidR="00466407" w:rsidRPr="009259BB" w:rsidRDefault="00466407" w:rsidP="009259BB">
      <w:pPr>
        <w:tabs>
          <w:tab w:val="left" w:pos="1639"/>
        </w:tabs>
        <w:spacing w:line="360" w:lineRule="auto"/>
        <w:rPr>
          <w:rFonts w:ascii="Arial" w:hAnsi="Arial" w:cs="Arial"/>
          <w:sz w:val="22"/>
          <w:szCs w:val="22"/>
        </w:rPr>
      </w:pPr>
    </w:p>
    <w:p w14:paraId="7679213F" w14:textId="583CD677" w:rsidR="00466407" w:rsidRPr="009259BB" w:rsidRDefault="00466407" w:rsidP="009259BB">
      <w:pPr>
        <w:tabs>
          <w:tab w:val="left" w:pos="1639"/>
        </w:tabs>
        <w:spacing w:line="360" w:lineRule="auto"/>
        <w:rPr>
          <w:rFonts w:ascii="Arial" w:hAnsi="Arial" w:cs="Arial"/>
          <w:sz w:val="22"/>
          <w:szCs w:val="22"/>
        </w:rPr>
      </w:pPr>
    </w:p>
    <w:p w14:paraId="545369B1" w14:textId="0E454545" w:rsidR="00466407" w:rsidRPr="009259BB" w:rsidRDefault="00466407" w:rsidP="009259BB">
      <w:pPr>
        <w:tabs>
          <w:tab w:val="left" w:pos="1639"/>
        </w:tabs>
        <w:spacing w:line="360" w:lineRule="auto"/>
        <w:rPr>
          <w:rFonts w:ascii="Arial" w:hAnsi="Arial" w:cs="Arial"/>
          <w:sz w:val="22"/>
          <w:szCs w:val="22"/>
        </w:rPr>
      </w:pPr>
    </w:p>
    <w:p w14:paraId="75AA7952" w14:textId="127F0F7B" w:rsidR="00466407" w:rsidRPr="009259BB" w:rsidRDefault="00742E4B" w:rsidP="009259BB">
      <w:pPr>
        <w:tabs>
          <w:tab w:val="left" w:pos="1639"/>
        </w:tabs>
        <w:spacing w:line="360" w:lineRule="auto"/>
        <w:rPr>
          <w:rFonts w:ascii="Arial" w:hAnsi="Arial" w:cs="Arial"/>
          <w:sz w:val="22"/>
          <w:szCs w:val="22"/>
        </w:rPr>
      </w:pPr>
      <w:r w:rsidRPr="009259BB">
        <w:rPr>
          <w:rFonts w:ascii="Arial" w:hAnsi="Arial" w:cs="Arial"/>
          <w:noProof/>
          <w:sz w:val="22"/>
          <w:szCs w:val="22"/>
        </w:rPr>
        <w:drawing>
          <wp:anchor distT="0" distB="0" distL="114300" distR="114300" simplePos="0" relativeHeight="251731968" behindDoc="0" locked="0" layoutInCell="1" allowOverlap="1" wp14:anchorId="5689113E" wp14:editId="7F0F3184">
            <wp:simplePos x="0" y="0"/>
            <wp:positionH relativeFrom="column">
              <wp:posOffset>3114040</wp:posOffset>
            </wp:positionH>
            <wp:positionV relativeFrom="paragraph">
              <wp:posOffset>45416</wp:posOffset>
            </wp:positionV>
            <wp:extent cx="2817495" cy="2700655"/>
            <wp:effectExtent l="25400" t="25400" r="27305" b="29845"/>
            <wp:wrapNone/>
            <wp:docPr id="51" name="Picture 5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ight&#10;&#10;Description automatically generated"/>
                    <pic:cNvPicPr/>
                  </pic:nvPicPr>
                  <pic:blipFill rotWithShape="1">
                    <a:blip r:embed="rId28">
                      <a:extLst>
                        <a:ext uri="{28A0092B-C50C-407E-A947-70E740481C1C}">
                          <a14:useLocalDpi xmlns:a14="http://schemas.microsoft.com/office/drawing/2010/main" val="0"/>
                        </a:ext>
                      </a:extLst>
                    </a:blip>
                    <a:srcRect l="31207" t="47843" r="37636" b="7660"/>
                    <a:stretch/>
                  </pic:blipFill>
                  <pic:spPr bwMode="auto">
                    <a:xfrm>
                      <a:off x="0" y="0"/>
                      <a:ext cx="2817495" cy="27006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59BB">
        <w:rPr>
          <w:rFonts w:ascii="Arial" w:hAnsi="Arial" w:cs="Arial"/>
          <w:noProof/>
          <w:sz w:val="22"/>
          <w:szCs w:val="22"/>
        </w:rPr>
        <mc:AlternateContent>
          <mc:Choice Requires="wps">
            <w:drawing>
              <wp:anchor distT="0" distB="0" distL="114300" distR="114300" simplePos="0" relativeHeight="251735040" behindDoc="0" locked="0" layoutInCell="1" allowOverlap="1" wp14:anchorId="21D99EA2" wp14:editId="5B8C8D02">
                <wp:simplePos x="0" y="0"/>
                <wp:positionH relativeFrom="column">
                  <wp:posOffset>1369695</wp:posOffset>
                </wp:positionH>
                <wp:positionV relativeFrom="paragraph">
                  <wp:posOffset>39701</wp:posOffset>
                </wp:positionV>
                <wp:extent cx="1744345" cy="630555"/>
                <wp:effectExtent l="12700" t="12700" r="20955" b="17145"/>
                <wp:wrapNone/>
                <wp:docPr id="61" name="Straight Connector 61"/>
                <wp:cNvGraphicFramePr/>
                <a:graphic xmlns:a="http://schemas.openxmlformats.org/drawingml/2006/main">
                  <a:graphicData uri="http://schemas.microsoft.com/office/word/2010/wordprocessingShape">
                    <wps:wsp>
                      <wps:cNvCnPr/>
                      <wps:spPr>
                        <a:xfrm flipV="1">
                          <a:off x="0" y="0"/>
                          <a:ext cx="1744345" cy="63055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EF4EA" id="Straight Connector 61"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3.15pt" to="245.2pt,5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" strokecolor="black [3213]" strokeweight="1.5pt">
                <v:stroke joinstyle="miter"/>
              </v:line>
            </w:pict>
          </mc:Fallback>
        </mc:AlternateContent>
      </w:r>
    </w:p>
    <w:p w14:paraId="36166E19" w14:textId="5386DCBA" w:rsidR="00466407" w:rsidRPr="009259BB" w:rsidRDefault="00466407" w:rsidP="009259BB">
      <w:pPr>
        <w:tabs>
          <w:tab w:val="left" w:pos="1639"/>
        </w:tabs>
        <w:spacing w:line="360" w:lineRule="auto"/>
        <w:rPr>
          <w:rFonts w:ascii="Arial" w:hAnsi="Arial" w:cs="Arial"/>
          <w:sz w:val="22"/>
          <w:szCs w:val="22"/>
        </w:rPr>
      </w:pPr>
    </w:p>
    <w:p w14:paraId="7DBF7ABE" w14:textId="27F7EF02" w:rsidR="00466407" w:rsidRPr="009259BB" w:rsidRDefault="00742E4B"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34016" behindDoc="0" locked="0" layoutInCell="1" allowOverlap="1" wp14:anchorId="65157C87" wp14:editId="2DEBBBDD">
                <wp:simplePos x="0" y="0"/>
                <wp:positionH relativeFrom="column">
                  <wp:posOffset>125095</wp:posOffset>
                </wp:positionH>
                <wp:positionV relativeFrom="paragraph">
                  <wp:posOffset>190831</wp:posOffset>
                </wp:positionV>
                <wp:extent cx="1258570" cy="1607185"/>
                <wp:effectExtent l="12700" t="12700" r="11430" b="18415"/>
                <wp:wrapNone/>
                <wp:docPr id="59" name="Rectangle 59"/>
                <wp:cNvGraphicFramePr/>
                <a:graphic xmlns:a="http://schemas.openxmlformats.org/drawingml/2006/main">
                  <a:graphicData uri="http://schemas.microsoft.com/office/word/2010/wordprocessingShape">
                    <wps:wsp>
                      <wps:cNvSpPr/>
                      <wps:spPr>
                        <a:xfrm>
                          <a:off x="0" y="0"/>
                          <a:ext cx="1258570" cy="1607185"/>
                        </a:xfrm>
                        <a:prstGeom prst="rect">
                          <a:avLst/>
                        </a:prstGeom>
                        <a:noFill/>
                        <a:ln w="254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8759B" id="Rectangle 59" o:spid="_x0000_s1026" style="position:absolute;margin-left:9.85pt;margin-top:15.05pt;width:99.1pt;height:126.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" filled="f" strokecolor="black [3200]" strokeweight="2pt"/>
            </w:pict>
          </mc:Fallback>
        </mc:AlternateContent>
      </w:r>
    </w:p>
    <w:p w14:paraId="3DDEB4C1" w14:textId="5471AC9D" w:rsidR="00466407" w:rsidRPr="009259BB" w:rsidRDefault="00466407" w:rsidP="009259BB">
      <w:pPr>
        <w:tabs>
          <w:tab w:val="left" w:pos="1639"/>
        </w:tabs>
        <w:spacing w:line="360" w:lineRule="auto"/>
        <w:rPr>
          <w:rFonts w:ascii="Arial" w:hAnsi="Arial" w:cs="Arial"/>
          <w:sz w:val="22"/>
          <w:szCs w:val="22"/>
        </w:rPr>
      </w:pPr>
    </w:p>
    <w:p w14:paraId="761675EC" w14:textId="6BE46B42" w:rsidR="00466407" w:rsidRPr="009259BB" w:rsidRDefault="00466407" w:rsidP="009259BB">
      <w:pPr>
        <w:tabs>
          <w:tab w:val="left" w:pos="1639"/>
        </w:tabs>
        <w:spacing w:line="360" w:lineRule="auto"/>
        <w:rPr>
          <w:rFonts w:ascii="Arial" w:hAnsi="Arial" w:cs="Arial"/>
          <w:sz w:val="22"/>
          <w:szCs w:val="22"/>
        </w:rPr>
      </w:pPr>
    </w:p>
    <w:p w14:paraId="414E4674" w14:textId="6C194BC9" w:rsidR="00466407" w:rsidRPr="009259BB" w:rsidRDefault="00466407" w:rsidP="009259BB">
      <w:pPr>
        <w:tabs>
          <w:tab w:val="left" w:pos="1639"/>
        </w:tabs>
        <w:spacing w:line="360" w:lineRule="auto"/>
        <w:rPr>
          <w:rFonts w:ascii="Arial" w:hAnsi="Arial" w:cs="Arial"/>
          <w:sz w:val="22"/>
          <w:szCs w:val="22"/>
        </w:rPr>
      </w:pPr>
    </w:p>
    <w:p w14:paraId="3C1B7378" w14:textId="0FE3C31E" w:rsidR="00466407" w:rsidRPr="009259BB" w:rsidRDefault="00466407" w:rsidP="009259BB">
      <w:pPr>
        <w:tabs>
          <w:tab w:val="left" w:pos="1639"/>
        </w:tabs>
        <w:spacing w:line="360" w:lineRule="auto"/>
        <w:rPr>
          <w:rFonts w:ascii="Arial" w:hAnsi="Arial" w:cs="Arial"/>
          <w:sz w:val="22"/>
          <w:szCs w:val="22"/>
        </w:rPr>
      </w:pPr>
    </w:p>
    <w:p w14:paraId="497A75FB" w14:textId="79A9D4A0" w:rsidR="00466407" w:rsidRPr="009259BB" w:rsidRDefault="00466407" w:rsidP="009259BB">
      <w:pPr>
        <w:tabs>
          <w:tab w:val="left" w:pos="1639"/>
        </w:tabs>
        <w:spacing w:line="360" w:lineRule="auto"/>
        <w:rPr>
          <w:rFonts w:ascii="Arial" w:hAnsi="Arial" w:cs="Arial"/>
          <w:sz w:val="22"/>
          <w:szCs w:val="22"/>
        </w:rPr>
      </w:pPr>
    </w:p>
    <w:p w14:paraId="6003BF4C" w14:textId="158011E9" w:rsidR="00466407" w:rsidRPr="009259BB" w:rsidRDefault="00466407" w:rsidP="009259BB">
      <w:pPr>
        <w:tabs>
          <w:tab w:val="left" w:pos="1639"/>
        </w:tabs>
        <w:spacing w:line="360" w:lineRule="auto"/>
        <w:rPr>
          <w:rFonts w:ascii="Arial" w:hAnsi="Arial" w:cs="Arial"/>
          <w:sz w:val="22"/>
          <w:szCs w:val="22"/>
        </w:rPr>
      </w:pPr>
    </w:p>
    <w:p w14:paraId="35529D6A" w14:textId="6D3BE6C4" w:rsidR="00466407" w:rsidRPr="009259BB" w:rsidRDefault="00742E4B"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36064" behindDoc="0" locked="0" layoutInCell="1" allowOverlap="1" wp14:anchorId="151E7D12" wp14:editId="3D34691C">
                <wp:simplePos x="0" y="0"/>
                <wp:positionH relativeFrom="column">
                  <wp:posOffset>1377011</wp:posOffset>
                </wp:positionH>
                <wp:positionV relativeFrom="paragraph">
                  <wp:posOffset>121285</wp:posOffset>
                </wp:positionV>
                <wp:extent cx="1744345" cy="461010"/>
                <wp:effectExtent l="12700" t="12700" r="20955" b="21590"/>
                <wp:wrapNone/>
                <wp:docPr id="62" name="Straight Connector 62"/>
                <wp:cNvGraphicFramePr/>
                <a:graphic xmlns:a="http://schemas.openxmlformats.org/drawingml/2006/main">
                  <a:graphicData uri="http://schemas.microsoft.com/office/word/2010/wordprocessingShape">
                    <wps:wsp>
                      <wps:cNvCnPr/>
                      <wps:spPr>
                        <a:xfrm>
                          <a:off x="0" y="0"/>
                          <a:ext cx="1744345" cy="4610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91C53" id="Straight Connector 6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45pt,9.55pt" to="245.8pt,4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" strokecolor="black [3213]" strokeweight="1.5pt">
                <v:stroke joinstyle="miter"/>
              </v:line>
            </w:pict>
          </mc:Fallback>
        </mc:AlternateContent>
      </w:r>
    </w:p>
    <w:p w14:paraId="35500EFE" w14:textId="18FB3F49" w:rsidR="00466407" w:rsidRPr="009259BB" w:rsidRDefault="00466407" w:rsidP="009259BB">
      <w:pPr>
        <w:tabs>
          <w:tab w:val="left" w:pos="1639"/>
        </w:tabs>
        <w:spacing w:line="360" w:lineRule="auto"/>
        <w:rPr>
          <w:rFonts w:ascii="Arial" w:hAnsi="Arial" w:cs="Arial"/>
          <w:sz w:val="22"/>
          <w:szCs w:val="22"/>
        </w:rPr>
      </w:pPr>
    </w:p>
    <w:p w14:paraId="007E9662" w14:textId="6AB66FEF" w:rsidR="00466407" w:rsidRPr="009259BB" w:rsidRDefault="00466407" w:rsidP="009259BB">
      <w:pPr>
        <w:tabs>
          <w:tab w:val="left" w:pos="1639"/>
        </w:tabs>
        <w:spacing w:line="360" w:lineRule="auto"/>
        <w:rPr>
          <w:rFonts w:ascii="Arial" w:hAnsi="Arial" w:cs="Arial"/>
          <w:sz w:val="22"/>
          <w:szCs w:val="22"/>
        </w:rPr>
      </w:pPr>
    </w:p>
    <w:p w14:paraId="0C81734B" w14:textId="77777777" w:rsidR="00B41135" w:rsidRPr="009259BB" w:rsidRDefault="00B41135" w:rsidP="00742E4B">
      <w:pPr>
        <w:tabs>
          <w:tab w:val="left" w:pos="1639"/>
        </w:tabs>
        <w:rPr>
          <w:rFonts w:ascii="Arial" w:hAnsi="Arial" w:cs="Arial"/>
          <w:sz w:val="22"/>
          <w:szCs w:val="22"/>
        </w:rPr>
      </w:pPr>
    </w:p>
    <w:p w14:paraId="7CAEB031" w14:textId="55E76C59" w:rsidR="00466407" w:rsidRPr="009259BB" w:rsidRDefault="002A6949" w:rsidP="00742E4B">
      <w:pPr>
        <w:tabs>
          <w:tab w:val="left" w:pos="1639"/>
        </w:tabs>
        <w:jc w:val="center"/>
        <w:rPr>
          <w:rFonts w:ascii="Arial" w:hAnsi="Arial" w:cs="Arial"/>
          <w:sz w:val="22"/>
          <w:szCs w:val="22"/>
        </w:rPr>
      </w:pPr>
      <w:r w:rsidRPr="009259BB">
        <w:rPr>
          <w:rFonts w:ascii="Arial" w:hAnsi="Arial" w:cs="Arial"/>
          <w:sz w:val="22"/>
          <w:szCs w:val="22"/>
        </w:rPr>
        <w:t>Figure 1</w:t>
      </w:r>
      <w:r w:rsidR="00F664E4">
        <w:rPr>
          <w:rFonts w:ascii="Arial" w:hAnsi="Arial" w:cs="Arial"/>
          <w:sz w:val="22"/>
          <w:szCs w:val="22"/>
        </w:rPr>
        <w:t>2</w:t>
      </w:r>
      <w:r w:rsidRPr="009259BB">
        <w:rPr>
          <w:rFonts w:ascii="Arial" w:hAnsi="Arial" w:cs="Arial"/>
          <w:sz w:val="22"/>
          <w:szCs w:val="22"/>
        </w:rPr>
        <w:t>:</w:t>
      </w:r>
      <w:r w:rsidR="00B41135" w:rsidRPr="009259BB">
        <w:rPr>
          <w:rFonts w:ascii="Arial" w:hAnsi="Arial" w:cs="Arial"/>
          <w:sz w:val="22"/>
          <w:szCs w:val="22"/>
        </w:rPr>
        <w:t xml:space="preserve"> </w:t>
      </w:r>
      <w:r w:rsidRPr="009259BB">
        <w:rPr>
          <w:rFonts w:ascii="Arial" w:hAnsi="Arial" w:cs="Arial"/>
          <w:sz w:val="22"/>
          <w:szCs w:val="22"/>
        </w:rPr>
        <w:t xml:space="preserve">Structure of CfaS, showing </w:t>
      </w:r>
      <w:r w:rsidR="00300219" w:rsidRPr="009259BB">
        <w:rPr>
          <w:rFonts w:ascii="Arial" w:hAnsi="Arial" w:cs="Arial"/>
          <w:sz w:val="22"/>
          <w:szCs w:val="22"/>
        </w:rPr>
        <w:t>binding pocket</w:t>
      </w:r>
      <w:r w:rsidR="00532636" w:rsidRPr="009259BB">
        <w:rPr>
          <w:rFonts w:ascii="Arial" w:hAnsi="Arial" w:cs="Arial"/>
          <w:sz w:val="22"/>
          <w:szCs w:val="22"/>
        </w:rPr>
        <w:t>, viewed on PyM</w:t>
      </w:r>
      <w:r w:rsidR="008A74BD" w:rsidRPr="009259BB">
        <w:rPr>
          <w:rFonts w:ascii="Arial" w:hAnsi="Arial" w:cs="Arial"/>
          <w:sz w:val="22"/>
          <w:szCs w:val="22"/>
        </w:rPr>
        <w:t>OL</w:t>
      </w:r>
      <w:r w:rsidR="00DC5D40">
        <w:rPr>
          <w:rFonts w:ascii="Arial" w:hAnsi="Arial" w:cs="Arial"/>
          <w:sz w:val="22"/>
          <w:szCs w:val="22"/>
        </w:rPr>
        <w:t>.</w:t>
      </w:r>
    </w:p>
    <w:p w14:paraId="1B313CAE" w14:textId="4AF19EE6" w:rsidR="00B06B01" w:rsidRPr="009259BB" w:rsidRDefault="00B06B01" w:rsidP="00385033">
      <w:pPr>
        <w:tabs>
          <w:tab w:val="left" w:pos="1639"/>
        </w:tabs>
        <w:spacing w:line="360" w:lineRule="auto"/>
        <w:rPr>
          <w:rFonts w:ascii="Arial" w:hAnsi="Arial" w:cs="Arial"/>
          <w:sz w:val="22"/>
          <w:szCs w:val="22"/>
        </w:rPr>
      </w:pPr>
    </w:p>
    <w:p w14:paraId="6D83E7DE" w14:textId="77777777" w:rsidR="008A74BD" w:rsidRPr="009259BB" w:rsidRDefault="008A74BD" w:rsidP="009259BB">
      <w:pPr>
        <w:spacing w:line="360" w:lineRule="auto"/>
        <w:rPr>
          <w:rFonts w:ascii="Arial" w:hAnsi="Arial" w:cs="Arial"/>
          <w:sz w:val="22"/>
          <w:szCs w:val="22"/>
        </w:rPr>
      </w:pPr>
    </w:p>
    <w:p w14:paraId="10537134" w14:textId="4F38F976" w:rsidR="00911AA4" w:rsidRPr="009259BB" w:rsidRDefault="00911AA4" w:rsidP="009259BB">
      <w:pPr>
        <w:spacing w:line="360" w:lineRule="auto"/>
        <w:rPr>
          <w:rFonts w:ascii="Arial" w:hAnsi="Arial" w:cs="Arial"/>
          <w:sz w:val="22"/>
          <w:szCs w:val="22"/>
        </w:rPr>
      </w:pPr>
      <w:r w:rsidRPr="009259BB">
        <w:rPr>
          <w:rFonts w:ascii="Arial" w:hAnsi="Arial" w:cs="Arial"/>
          <w:sz w:val="22"/>
          <w:szCs w:val="22"/>
        </w:rPr>
        <w:t>VP39, CfaS and its homologues were then aligned using M</w:t>
      </w:r>
      <w:r w:rsidR="008A74BD" w:rsidRPr="009259BB">
        <w:rPr>
          <w:rFonts w:ascii="Arial" w:hAnsi="Arial" w:cs="Arial"/>
          <w:sz w:val="22"/>
          <w:szCs w:val="22"/>
        </w:rPr>
        <w:t xml:space="preserve">AFFT </w:t>
      </w:r>
      <w:r w:rsidRPr="009259BB">
        <w:rPr>
          <w:rFonts w:ascii="Arial" w:hAnsi="Arial" w:cs="Arial"/>
          <w:sz w:val="22"/>
          <w:szCs w:val="22"/>
        </w:rPr>
        <w:t xml:space="preserve">and loaded onto Jalview where any </w:t>
      </w:r>
      <w:r w:rsidR="008A74BD" w:rsidRPr="009259BB">
        <w:rPr>
          <w:rFonts w:ascii="Arial" w:hAnsi="Arial" w:cs="Arial"/>
          <w:sz w:val="22"/>
          <w:szCs w:val="22"/>
        </w:rPr>
        <w:t>conserved r</w:t>
      </w:r>
      <w:r w:rsidRPr="009259BB">
        <w:rPr>
          <w:rFonts w:ascii="Arial" w:hAnsi="Arial" w:cs="Arial"/>
          <w:sz w:val="22"/>
          <w:szCs w:val="22"/>
        </w:rPr>
        <w:t xml:space="preserve">egions </w:t>
      </w:r>
      <w:r w:rsidR="008A74BD" w:rsidRPr="009259BB">
        <w:rPr>
          <w:rFonts w:ascii="Arial" w:hAnsi="Arial" w:cs="Arial"/>
          <w:sz w:val="22"/>
          <w:szCs w:val="22"/>
        </w:rPr>
        <w:t>a</w:t>
      </w:r>
      <w:r w:rsidR="00930779">
        <w:rPr>
          <w:rFonts w:ascii="Arial" w:hAnsi="Arial" w:cs="Arial"/>
          <w:sz w:val="22"/>
          <w:szCs w:val="22"/>
        </w:rPr>
        <w:t>long</w:t>
      </w:r>
      <w:r w:rsidR="008A74BD" w:rsidRPr="009259BB">
        <w:rPr>
          <w:rFonts w:ascii="Arial" w:hAnsi="Arial" w:cs="Arial"/>
          <w:sz w:val="22"/>
          <w:szCs w:val="22"/>
        </w:rPr>
        <w:t xml:space="preserve"> the binding pocket in both CfaS and VP39</w:t>
      </w:r>
      <w:r w:rsidRPr="009259BB">
        <w:rPr>
          <w:rFonts w:ascii="Arial" w:hAnsi="Arial" w:cs="Arial"/>
          <w:sz w:val="22"/>
          <w:szCs w:val="22"/>
        </w:rPr>
        <w:t xml:space="preserve"> were identified when comparing to homologues of CfaS</w:t>
      </w:r>
      <w:r w:rsidR="00BB0A2B" w:rsidRPr="009259BB">
        <w:rPr>
          <w:rFonts w:ascii="Arial" w:hAnsi="Arial" w:cs="Arial"/>
          <w:sz w:val="22"/>
          <w:szCs w:val="22"/>
        </w:rPr>
        <w:t xml:space="preserve"> (</w:t>
      </w:r>
      <w:r w:rsidR="005940B9" w:rsidRPr="009259BB">
        <w:rPr>
          <w:rFonts w:ascii="Arial" w:hAnsi="Arial" w:cs="Arial"/>
          <w:sz w:val="22"/>
          <w:szCs w:val="22"/>
        </w:rPr>
        <w:t>F</w:t>
      </w:r>
      <w:r w:rsidR="00BB0A2B" w:rsidRPr="009259BB">
        <w:rPr>
          <w:rFonts w:ascii="Arial" w:hAnsi="Arial" w:cs="Arial"/>
          <w:sz w:val="22"/>
          <w:szCs w:val="22"/>
        </w:rPr>
        <w:t>igure 1</w:t>
      </w:r>
      <w:r w:rsidR="00F664E4">
        <w:rPr>
          <w:rFonts w:ascii="Arial" w:hAnsi="Arial" w:cs="Arial"/>
          <w:sz w:val="22"/>
          <w:szCs w:val="22"/>
        </w:rPr>
        <w:t>3 &amp; 14</w:t>
      </w:r>
      <w:r w:rsidR="00BB0A2B" w:rsidRPr="009259BB">
        <w:rPr>
          <w:rFonts w:ascii="Arial" w:hAnsi="Arial" w:cs="Arial"/>
          <w:sz w:val="22"/>
          <w:szCs w:val="22"/>
        </w:rPr>
        <w:t>).</w:t>
      </w:r>
    </w:p>
    <w:p w14:paraId="52C0CB9D" w14:textId="4950238C" w:rsidR="00B06B01" w:rsidRPr="009259BB" w:rsidRDefault="00B06B01" w:rsidP="009259BB">
      <w:pPr>
        <w:spacing w:line="360" w:lineRule="auto"/>
        <w:rPr>
          <w:rFonts w:ascii="Arial" w:hAnsi="Arial" w:cs="Arial"/>
          <w:sz w:val="22"/>
          <w:szCs w:val="22"/>
        </w:rPr>
      </w:pPr>
    </w:p>
    <w:p w14:paraId="22707FB6" w14:textId="50E03864" w:rsidR="00B06B01" w:rsidRPr="009259BB" w:rsidRDefault="00B06B01" w:rsidP="009259BB">
      <w:pPr>
        <w:spacing w:line="360" w:lineRule="auto"/>
        <w:rPr>
          <w:rFonts w:ascii="Arial" w:hAnsi="Arial" w:cs="Arial"/>
          <w:sz w:val="22"/>
          <w:szCs w:val="22"/>
        </w:rPr>
      </w:pPr>
    </w:p>
    <w:p w14:paraId="44E034E9" w14:textId="03018C23" w:rsidR="00B06B01" w:rsidRPr="009259BB" w:rsidRDefault="00B06B01" w:rsidP="009259BB">
      <w:pPr>
        <w:spacing w:line="360" w:lineRule="auto"/>
        <w:rPr>
          <w:rFonts w:ascii="Arial" w:hAnsi="Arial" w:cs="Arial"/>
          <w:sz w:val="22"/>
          <w:szCs w:val="22"/>
        </w:rPr>
      </w:pPr>
    </w:p>
    <w:p w14:paraId="6D69DC20" w14:textId="112EA76C" w:rsidR="00B06B01" w:rsidRPr="009259BB" w:rsidRDefault="00B06B01" w:rsidP="009259BB">
      <w:pPr>
        <w:spacing w:line="360" w:lineRule="auto"/>
        <w:rPr>
          <w:rFonts w:ascii="Arial" w:hAnsi="Arial" w:cs="Arial"/>
          <w:sz w:val="22"/>
          <w:szCs w:val="22"/>
        </w:rPr>
      </w:pPr>
    </w:p>
    <w:p w14:paraId="45D9A516" w14:textId="499F2870" w:rsidR="00B06B01" w:rsidRPr="009259BB" w:rsidRDefault="00B06B01" w:rsidP="009259BB">
      <w:pPr>
        <w:spacing w:line="360" w:lineRule="auto"/>
        <w:rPr>
          <w:rFonts w:ascii="Arial" w:hAnsi="Arial" w:cs="Arial"/>
          <w:sz w:val="22"/>
          <w:szCs w:val="22"/>
        </w:rPr>
      </w:pPr>
    </w:p>
    <w:p w14:paraId="79DF3CA8" w14:textId="7863133A" w:rsidR="00B06B01" w:rsidRPr="009259BB" w:rsidRDefault="00B06B01" w:rsidP="009259BB">
      <w:pPr>
        <w:spacing w:line="360" w:lineRule="auto"/>
        <w:rPr>
          <w:rFonts w:ascii="Arial" w:hAnsi="Arial" w:cs="Arial"/>
          <w:sz w:val="22"/>
          <w:szCs w:val="22"/>
        </w:rPr>
      </w:pPr>
    </w:p>
    <w:p w14:paraId="0BE58159" w14:textId="7E9FEEBF" w:rsidR="008A74BD" w:rsidRPr="009259BB" w:rsidRDefault="008A74BD" w:rsidP="009259BB">
      <w:pPr>
        <w:spacing w:line="360" w:lineRule="auto"/>
        <w:rPr>
          <w:rFonts w:ascii="Arial" w:hAnsi="Arial" w:cs="Arial"/>
          <w:sz w:val="22"/>
          <w:szCs w:val="22"/>
        </w:rPr>
      </w:pPr>
    </w:p>
    <w:p w14:paraId="58971729" w14:textId="77777777" w:rsidR="008A74BD" w:rsidRPr="009259BB" w:rsidRDefault="008A74BD" w:rsidP="009259BB">
      <w:pPr>
        <w:spacing w:line="360" w:lineRule="auto"/>
        <w:rPr>
          <w:rFonts w:ascii="Arial" w:hAnsi="Arial" w:cs="Arial"/>
          <w:sz w:val="22"/>
          <w:szCs w:val="22"/>
        </w:rPr>
      </w:pPr>
    </w:p>
    <w:p w14:paraId="64BBB569" w14:textId="102B594F" w:rsidR="00B06B01" w:rsidRPr="009259BB" w:rsidRDefault="00B06B01" w:rsidP="009259BB">
      <w:pPr>
        <w:spacing w:line="360" w:lineRule="auto"/>
        <w:rPr>
          <w:rFonts w:ascii="Arial" w:hAnsi="Arial" w:cs="Arial"/>
          <w:sz w:val="22"/>
          <w:szCs w:val="22"/>
        </w:rPr>
      </w:pPr>
    </w:p>
    <w:p w14:paraId="6A0DEF35" w14:textId="339EB758" w:rsidR="00B06B01" w:rsidRPr="009259BB" w:rsidRDefault="00B06B01" w:rsidP="009259BB">
      <w:pPr>
        <w:spacing w:line="360" w:lineRule="auto"/>
        <w:rPr>
          <w:rFonts w:ascii="Arial" w:hAnsi="Arial" w:cs="Arial"/>
          <w:sz w:val="22"/>
          <w:szCs w:val="22"/>
        </w:rPr>
      </w:pPr>
    </w:p>
    <w:p w14:paraId="6AEC84CE" w14:textId="0EAFCAE0" w:rsidR="00B06B01" w:rsidRPr="009259BB" w:rsidRDefault="00B06B01" w:rsidP="009259BB">
      <w:pPr>
        <w:spacing w:line="360" w:lineRule="auto"/>
        <w:rPr>
          <w:rFonts w:ascii="Arial" w:hAnsi="Arial" w:cs="Arial"/>
          <w:sz w:val="22"/>
          <w:szCs w:val="22"/>
        </w:rPr>
      </w:pPr>
    </w:p>
    <w:p w14:paraId="0906A68E" w14:textId="5F304B62" w:rsidR="00B06B01" w:rsidRPr="009259BB" w:rsidRDefault="00B06B01" w:rsidP="009259BB">
      <w:pPr>
        <w:spacing w:line="360" w:lineRule="auto"/>
        <w:rPr>
          <w:rFonts w:ascii="Arial" w:hAnsi="Arial" w:cs="Arial"/>
          <w:sz w:val="22"/>
          <w:szCs w:val="22"/>
        </w:rPr>
      </w:pPr>
    </w:p>
    <w:p w14:paraId="79C4C5CB" w14:textId="094D4FFE" w:rsidR="00B06B01" w:rsidRPr="009259BB" w:rsidRDefault="00385033" w:rsidP="00385033">
      <w:pPr>
        <w:rPr>
          <w:rFonts w:ascii="Arial" w:hAnsi="Arial" w:cs="Arial"/>
          <w:sz w:val="22"/>
          <w:szCs w:val="22"/>
        </w:rPr>
      </w:pPr>
      <w:r>
        <w:rPr>
          <w:rFonts w:ascii="Arial" w:hAnsi="Arial" w:cs="Arial"/>
          <w:sz w:val="22"/>
          <w:szCs w:val="22"/>
        </w:rPr>
        <w:br w:type="page"/>
      </w:r>
    </w:p>
    <w:p w14:paraId="4FBCCE4B" w14:textId="377E81BE" w:rsidR="00930779" w:rsidRDefault="00930779" w:rsidP="009259BB">
      <w:pPr>
        <w:tabs>
          <w:tab w:val="left" w:pos="1639"/>
        </w:tabs>
        <w:spacing w:line="360" w:lineRule="auto"/>
        <w:rPr>
          <w:rFonts w:ascii="Arial" w:hAnsi="Arial" w:cs="Arial"/>
          <w:sz w:val="22"/>
          <w:szCs w:val="22"/>
        </w:rPr>
      </w:pPr>
      <w:r w:rsidRPr="009259BB">
        <w:rPr>
          <w:rFonts w:ascii="Arial" w:hAnsi="Arial" w:cs="Arial"/>
          <w:noProof/>
          <w:sz w:val="22"/>
          <w:szCs w:val="22"/>
        </w:rPr>
        <w:lastRenderedPageBreak/>
        <w:drawing>
          <wp:anchor distT="0" distB="0" distL="114300" distR="114300" simplePos="0" relativeHeight="251728896" behindDoc="0" locked="0" layoutInCell="1" allowOverlap="1" wp14:anchorId="08D486A6" wp14:editId="0D14588B">
            <wp:simplePos x="0" y="0"/>
            <wp:positionH relativeFrom="column">
              <wp:posOffset>-478790</wp:posOffset>
            </wp:positionH>
            <wp:positionV relativeFrom="paragraph">
              <wp:posOffset>219201</wp:posOffset>
            </wp:positionV>
            <wp:extent cx="6992908" cy="3048000"/>
            <wp:effectExtent l="0" t="0" r="5080" b="0"/>
            <wp:wrapNone/>
            <wp:docPr id="68" name="Picture 6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able&#10;&#10;Description automatically generated"/>
                    <pic:cNvPicPr/>
                  </pic:nvPicPr>
                  <pic:blipFill rotWithShape="1">
                    <a:blip r:embed="rId29">
                      <a:extLst>
                        <a:ext uri="{28A0092B-C50C-407E-A947-70E740481C1C}">
                          <a14:useLocalDpi xmlns:a14="http://schemas.microsoft.com/office/drawing/2010/main" val="0"/>
                        </a:ext>
                      </a:extLst>
                    </a:blip>
                    <a:srcRect t="12263"/>
                    <a:stretch/>
                  </pic:blipFill>
                  <pic:spPr bwMode="auto">
                    <a:xfrm>
                      <a:off x="0" y="0"/>
                      <a:ext cx="6992908"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C3D7C8" w14:textId="018A7386" w:rsidR="00D424E9" w:rsidRPr="009259BB" w:rsidRDefault="00D424E9" w:rsidP="009259BB">
      <w:pPr>
        <w:tabs>
          <w:tab w:val="left" w:pos="1639"/>
        </w:tabs>
        <w:spacing w:line="360" w:lineRule="auto"/>
        <w:rPr>
          <w:rFonts w:ascii="Arial" w:hAnsi="Arial" w:cs="Arial"/>
          <w:sz w:val="22"/>
          <w:szCs w:val="22"/>
        </w:rPr>
      </w:pPr>
    </w:p>
    <w:p w14:paraId="4D02F369" w14:textId="770AE9AC" w:rsidR="00EA7970" w:rsidRPr="009259BB" w:rsidRDefault="00EA7970" w:rsidP="009259BB">
      <w:pPr>
        <w:tabs>
          <w:tab w:val="left" w:pos="1639"/>
        </w:tabs>
        <w:spacing w:line="360" w:lineRule="auto"/>
        <w:rPr>
          <w:rFonts w:ascii="Arial" w:hAnsi="Arial" w:cs="Arial"/>
          <w:sz w:val="22"/>
          <w:szCs w:val="22"/>
        </w:rPr>
      </w:pPr>
    </w:p>
    <w:p w14:paraId="2602AEDB" w14:textId="233A60BE" w:rsidR="00EA7970" w:rsidRPr="009259BB" w:rsidRDefault="00EA7970" w:rsidP="009259BB">
      <w:pPr>
        <w:tabs>
          <w:tab w:val="left" w:pos="1639"/>
        </w:tabs>
        <w:spacing w:line="360" w:lineRule="auto"/>
        <w:rPr>
          <w:rFonts w:ascii="Arial" w:hAnsi="Arial" w:cs="Arial"/>
          <w:sz w:val="22"/>
          <w:szCs w:val="22"/>
        </w:rPr>
      </w:pPr>
    </w:p>
    <w:p w14:paraId="651EE950" w14:textId="41DE80F3" w:rsidR="00EA7970" w:rsidRPr="009259BB" w:rsidRDefault="00EA7970" w:rsidP="009259BB">
      <w:pPr>
        <w:tabs>
          <w:tab w:val="left" w:pos="1639"/>
        </w:tabs>
        <w:spacing w:line="360" w:lineRule="auto"/>
        <w:rPr>
          <w:rFonts w:ascii="Arial" w:hAnsi="Arial" w:cs="Arial"/>
          <w:sz w:val="22"/>
          <w:szCs w:val="22"/>
        </w:rPr>
      </w:pPr>
    </w:p>
    <w:p w14:paraId="789A8986" w14:textId="4E4A6B06" w:rsidR="00911AA4" w:rsidRPr="009259BB" w:rsidRDefault="00911AA4" w:rsidP="009259BB">
      <w:pPr>
        <w:tabs>
          <w:tab w:val="left" w:pos="1639"/>
        </w:tabs>
        <w:spacing w:line="360" w:lineRule="auto"/>
        <w:rPr>
          <w:rFonts w:ascii="Arial" w:hAnsi="Arial" w:cs="Arial"/>
          <w:sz w:val="22"/>
          <w:szCs w:val="22"/>
        </w:rPr>
      </w:pPr>
    </w:p>
    <w:p w14:paraId="5BC5A5F4" w14:textId="07DFBE2F" w:rsidR="00911AA4" w:rsidRPr="009259BB" w:rsidRDefault="00911AA4" w:rsidP="009259BB">
      <w:pPr>
        <w:tabs>
          <w:tab w:val="left" w:pos="1639"/>
        </w:tabs>
        <w:spacing w:line="360" w:lineRule="auto"/>
        <w:rPr>
          <w:rFonts w:ascii="Arial" w:hAnsi="Arial" w:cs="Arial"/>
          <w:sz w:val="22"/>
          <w:szCs w:val="22"/>
        </w:rPr>
      </w:pPr>
    </w:p>
    <w:p w14:paraId="69A842FF" w14:textId="45A0FFEE" w:rsidR="00911AA4" w:rsidRPr="009259BB" w:rsidRDefault="00911AA4" w:rsidP="009259BB">
      <w:pPr>
        <w:tabs>
          <w:tab w:val="left" w:pos="1639"/>
        </w:tabs>
        <w:spacing w:line="360" w:lineRule="auto"/>
        <w:rPr>
          <w:rFonts w:ascii="Arial" w:hAnsi="Arial" w:cs="Arial"/>
          <w:sz w:val="22"/>
          <w:szCs w:val="22"/>
        </w:rPr>
      </w:pPr>
    </w:p>
    <w:p w14:paraId="7DB3928C" w14:textId="5701DF68" w:rsidR="00911AA4" w:rsidRPr="009259BB" w:rsidRDefault="00911AA4" w:rsidP="009259BB">
      <w:pPr>
        <w:tabs>
          <w:tab w:val="left" w:pos="1639"/>
        </w:tabs>
        <w:spacing w:line="360" w:lineRule="auto"/>
        <w:rPr>
          <w:rFonts w:ascii="Arial" w:hAnsi="Arial" w:cs="Arial"/>
          <w:sz w:val="22"/>
          <w:szCs w:val="22"/>
        </w:rPr>
      </w:pPr>
    </w:p>
    <w:p w14:paraId="354B7EBB" w14:textId="6CB9A5F2" w:rsidR="00911AA4" w:rsidRPr="009259BB" w:rsidRDefault="00911AA4" w:rsidP="009259BB">
      <w:pPr>
        <w:tabs>
          <w:tab w:val="left" w:pos="1639"/>
        </w:tabs>
        <w:spacing w:line="360" w:lineRule="auto"/>
        <w:rPr>
          <w:rFonts w:ascii="Arial" w:hAnsi="Arial" w:cs="Arial"/>
          <w:sz w:val="22"/>
          <w:szCs w:val="22"/>
        </w:rPr>
      </w:pPr>
    </w:p>
    <w:p w14:paraId="2074EE16" w14:textId="1B777DAA" w:rsidR="00911AA4" w:rsidRPr="009259BB" w:rsidRDefault="00911AA4" w:rsidP="009259BB">
      <w:pPr>
        <w:tabs>
          <w:tab w:val="left" w:pos="1639"/>
        </w:tabs>
        <w:spacing w:line="360" w:lineRule="auto"/>
        <w:rPr>
          <w:rFonts w:ascii="Arial" w:hAnsi="Arial" w:cs="Arial"/>
          <w:sz w:val="22"/>
          <w:szCs w:val="22"/>
        </w:rPr>
      </w:pPr>
    </w:p>
    <w:p w14:paraId="34836948" w14:textId="6A375BDD" w:rsidR="00911AA4" w:rsidRPr="009259BB" w:rsidRDefault="00911AA4" w:rsidP="009259BB">
      <w:pPr>
        <w:tabs>
          <w:tab w:val="left" w:pos="1639"/>
        </w:tabs>
        <w:spacing w:line="360" w:lineRule="auto"/>
        <w:rPr>
          <w:rFonts w:ascii="Arial" w:hAnsi="Arial" w:cs="Arial"/>
          <w:sz w:val="22"/>
          <w:szCs w:val="22"/>
        </w:rPr>
      </w:pPr>
    </w:p>
    <w:p w14:paraId="7A50A72A" w14:textId="0D3404E7" w:rsidR="00F61118" w:rsidRPr="009259BB" w:rsidRDefault="00F61118" w:rsidP="009259BB">
      <w:pPr>
        <w:tabs>
          <w:tab w:val="left" w:pos="1639"/>
        </w:tabs>
        <w:spacing w:line="360" w:lineRule="auto"/>
        <w:rPr>
          <w:rFonts w:ascii="Arial" w:hAnsi="Arial" w:cs="Arial"/>
          <w:sz w:val="22"/>
          <w:szCs w:val="22"/>
        </w:rPr>
      </w:pPr>
    </w:p>
    <w:p w14:paraId="7AE9A9BC" w14:textId="5EF81A0E" w:rsidR="00F61118" w:rsidRPr="009259BB" w:rsidRDefault="00F61118" w:rsidP="00385033">
      <w:pPr>
        <w:tabs>
          <w:tab w:val="left" w:pos="1639"/>
        </w:tabs>
        <w:rPr>
          <w:rFonts w:ascii="Arial" w:hAnsi="Arial" w:cs="Arial"/>
          <w:sz w:val="22"/>
          <w:szCs w:val="22"/>
        </w:rPr>
      </w:pPr>
    </w:p>
    <w:p w14:paraId="144054E8" w14:textId="77777777" w:rsidR="00930779" w:rsidRDefault="00930779" w:rsidP="00385033">
      <w:pPr>
        <w:jc w:val="center"/>
        <w:rPr>
          <w:rFonts w:ascii="Arial" w:hAnsi="Arial" w:cs="Arial"/>
          <w:sz w:val="22"/>
          <w:szCs w:val="22"/>
        </w:rPr>
      </w:pPr>
    </w:p>
    <w:p w14:paraId="393AD3A2" w14:textId="20CE67B9" w:rsidR="00466407" w:rsidRPr="009259BB" w:rsidRDefault="00466407" w:rsidP="00385033">
      <w:pPr>
        <w:jc w:val="center"/>
        <w:rPr>
          <w:rFonts w:ascii="Arial" w:hAnsi="Arial" w:cs="Arial"/>
          <w:sz w:val="22"/>
          <w:szCs w:val="22"/>
        </w:rPr>
      </w:pPr>
      <w:r w:rsidRPr="009259BB">
        <w:rPr>
          <w:rFonts w:ascii="Arial" w:hAnsi="Arial" w:cs="Arial"/>
          <w:sz w:val="22"/>
          <w:szCs w:val="22"/>
        </w:rPr>
        <w:t>Figure 1</w:t>
      </w:r>
      <w:r w:rsidR="00F664E4">
        <w:rPr>
          <w:rFonts w:ascii="Arial" w:hAnsi="Arial" w:cs="Arial"/>
          <w:sz w:val="22"/>
          <w:szCs w:val="22"/>
        </w:rPr>
        <w:t>3</w:t>
      </w:r>
      <w:r w:rsidRPr="009259BB">
        <w:rPr>
          <w:rFonts w:ascii="Arial" w:hAnsi="Arial" w:cs="Arial"/>
          <w:sz w:val="22"/>
          <w:szCs w:val="22"/>
        </w:rPr>
        <w:t xml:space="preserve">: </w:t>
      </w:r>
      <w:r w:rsidR="00025E3F" w:rsidRPr="009259BB">
        <w:rPr>
          <w:rFonts w:ascii="Arial" w:hAnsi="Arial" w:cs="Arial"/>
          <w:sz w:val="22"/>
          <w:szCs w:val="22"/>
        </w:rPr>
        <w:t>Sequence a</w:t>
      </w:r>
      <w:r w:rsidRPr="009259BB">
        <w:rPr>
          <w:rFonts w:ascii="Arial" w:hAnsi="Arial" w:cs="Arial"/>
          <w:sz w:val="22"/>
          <w:szCs w:val="22"/>
        </w:rPr>
        <w:t>lignment of VP39, CfaS</w:t>
      </w:r>
      <w:r w:rsidR="003A3169" w:rsidRPr="009259BB">
        <w:rPr>
          <w:rFonts w:ascii="Arial" w:hAnsi="Arial" w:cs="Arial"/>
          <w:sz w:val="22"/>
          <w:szCs w:val="22"/>
        </w:rPr>
        <w:t xml:space="preserve"> with &gt;</w:t>
      </w:r>
      <w:r w:rsidRPr="009259BB">
        <w:rPr>
          <w:rFonts w:ascii="Arial" w:hAnsi="Arial" w:cs="Arial"/>
          <w:sz w:val="22"/>
          <w:szCs w:val="22"/>
        </w:rPr>
        <w:t>50% s</w:t>
      </w:r>
      <w:r w:rsidR="00025E3F" w:rsidRPr="009259BB">
        <w:rPr>
          <w:rFonts w:ascii="Arial" w:hAnsi="Arial" w:cs="Arial"/>
          <w:sz w:val="22"/>
          <w:szCs w:val="22"/>
        </w:rPr>
        <w:t>equence identity hom</w:t>
      </w:r>
      <w:r w:rsidRPr="009259BB">
        <w:rPr>
          <w:rFonts w:ascii="Arial" w:hAnsi="Arial" w:cs="Arial"/>
          <w:sz w:val="22"/>
          <w:szCs w:val="22"/>
        </w:rPr>
        <w:t>ologues</w:t>
      </w:r>
      <w:r w:rsidR="007476EC" w:rsidRPr="009259BB">
        <w:rPr>
          <w:rFonts w:ascii="Arial" w:hAnsi="Arial" w:cs="Arial"/>
          <w:sz w:val="22"/>
          <w:szCs w:val="22"/>
        </w:rPr>
        <w:t xml:space="preserve"> specifically looking at the </w:t>
      </w:r>
      <w:r w:rsidR="00025E3F" w:rsidRPr="009259BB">
        <w:rPr>
          <w:rFonts w:ascii="Arial" w:hAnsi="Arial" w:cs="Arial"/>
          <w:sz w:val="22"/>
          <w:szCs w:val="22"/>
        </w:rPr>
        <w:t>residues</w:t>
      </w:r>
      <w:r w:rsidR="007476EC" w:rsidRPr="009259BB">
        <w:rPr>
          <w:rFonts w:ascii="Arial" w:hAnsi="Arial" w:cs="Arial"/>
          <w:sz w:val="22"/>
          <w:szCs w:val="22"/>
        </w:rPr>
        <w:t xml:space="preserve"> </w:t>
      </w:r>
      <w:r w:rsidR="00025E3F" w:rsidRPr="009259BB">
        <w:rPr>
          <w:rFonts w:ascii="Arial" w:hAnsi="Arial" w:cs="Arial"/>
          <w:sz w:val="22"/>
          <w:szCs w:val="22"/>
        </w:rPr>
        <w:t>of VP39</w:t>
      </w:r>
      <w:r w:rsidRPr="009259BB">
        <w:rPr>
          <w:rFonts w:ascii="Arial" w:hAnsi="Arial" w:cs="Arial"/>
          <w:sz w:val="22"/>
          <w:szCs w:val="22"/>
        </w:rPr>
        <w:t xml:space="preserve">. All residues highlighted are </w:t>
      </w:r>
      <w:r w:rsidR="00025E3F" w:rsidRPr="009259BB">
        <w:rPr>
          <w:rFonts w:ascii="Arial" w:hAnsi="Arial" w:cs="Arial"/>
          <w:sz w:val="22"/>
          <w:szCs w:val="22"/>
        </w:rPr>
        <w:t>amino acids</w:t>
      </w:r>
      <w:r w:rsidRPr="009259BB">
        <w:rPr>
          <w:rFonts w:ascii="Arial" w:hAnsi="Arial" w:cs="Arial"/>
          <w:sz w:val="22"/>
          <w:szCs w:val="22"/>
        </w:rPr>
        <w:t xml:space="preserve"> pointing in towards the </w:t>
      </w:r>
      <w:r w:rsidR="00025E3F" w:rsidRPr="009259BB">
        <w:rPr>
          <w:rFonts w:ascii="Arial" w:hAnsi="Arial" w:cs="Arial"/>
          <w:sz w:val="22"/>
          <w:szCs w:val="22"/>
        </w:rPr>
        <w:t xml:space="preserve">binding </w:t>
      </w:r>
      <w:r w:rsidRPr="009259BB">
        <w:rPr>
          <w:rFonts w:ascii="Arial" w:hAnsi="Arial" w:cs="Arial"/>
          <w:sz w:val="22"/>
          <w:szCs w:val="22"/>
        </w:rPr>
        <w:t>pocket</w:t>
      </w:r>
      <w:r w:rsidR="003A3169" w:rsidRPr="009259BB">
        <w:rPr>
          <w:rFonts w:ascii="Arial" w:hAnsi="Arial" w:cs="Arial"/>
          <w:sz w:val="22"/>
          <w:szCs w:val="22"/>
        </w:rPr>
        <w:t>, shown earlier in F</w:t>
      </w:r>
      <w:r w:rsidRPr="009259BB">
        <w:rPr>
          <w:rFonts w:ascii="Arial" w:hAnsi="Arial" w:cs="Arial"/>
          <w:sz w:val="22"/>
          <w:szCs w:val="22"/>
        </w:rPr>
        <w:t xml:space="preserve">igure </w:t>
      </w:r>
      <w:r w:rsidR="00D424E9" w:rsidRPr="009259BB">
        <w:rPr>
          <w:rFonts w:ascii="Arial" w:hAnsi="Arial" w:cs="Arial"/>
          <w:sz w:val="22"/>
          <w:szCs w:val="22"/>
        </w:rPr>
        <w:t>1</w:t>
      </w:r>
      <w:r w:rsidR="00BB53D0">
        <w:rPr>
          <w:rFonts w:ascii="Arial" w:hAnsi="Arial" w:cs="Arial"/>
          <w:sz w:val="22"/>
          <w:szCs w:val="22"/>
        </w:rPr>
        <w:t>0</w:t>
      </w:r>
      <w:r w:rsidRPr="009259BB">
        <w:rPr>
          <w:rFonts w:ascii="Arial" w:hAnsi="Arial" w:cs="Arial"/>
          <w:sz w:val="22"/>
          <w:szCs w:val="22"/>
        </w:rPr>
        <w:t>.</w:t>
      </w:r>
    </w:p>
    <w:p w14:paraId="20D5AE98" w14:textId="77777777" w:rsidR="00466407" w:rsidRPr="009259BB" w:rsidRDefault="00466407" w:rsidP="00385033">
      <w:pPr>
        <w:jc w:val="center"/>
        <w:rPr>
          <w:rFonts w:ascii="Arial" w:hAnsi="Arial" w:cs="Arial"/>
          <w:sz w:val="22"/>
          <w:szCs w:val="22"/>
        </w:rPr>
      </w:pPr>
      <w:r w:rsidRPr="009259BB">
        <w:rPr>
          <w:rFonts w:ascii="Arial" w:hAnsi="Arial" w:cs="Arial"/>
          <w:sz w:val="22"/>
          <w:szCs w:val="22"/>
        </w:rPr>
        <w:t>Red = low conservation (below 5), green = high conservation (above 5).</w:t>
      </w:r>
    </w:p>
    <w:p w14:paraId="4097AE4C" w14:textId="6CA5D22D" w:rsidR="00466407" w:rsidRPr="009259BB" w:rsidRDefault="00466407" w:rsidP="00385033">
      <w:pPr>
        <w:tabs>
          <w:tab w:val="left" w:pos="3210"/>
        </w:tabs>
        <w:jc w:val="center"/>
        <w:rPr>
          <w:rStyle w:val="Hyperlink"/>
          <w:rFonts w:ascii="Arial" w:hAnsi="Arial" w:cs="Arial"/>
          <w:sz w:val="22"/>
          <w:szCs w:val="22"/>
        </w:rPr>
      </w:pPr>
      <w:r w:rsidRPr="009259BB">
        <w:rPr>
          <w:rFonts w:ascii="Arial" w:hAnsi="Arial" w:cs="Arial"/>
          <w:sz w:val="22"/>
          <w:szCs w:val="22"/>
        </w:rPr>
        <w:t>Viewed on Jalview</w:t>
      </w:r>
      <w:r w:rsidR="003A3169" w:rsidRPr="009259BB">
        <w:rPr>
          <w:rFonts w:ascii="Arial" w:hAnsi="Arial" w:cs="Arial"/>
          <w:sz w:val="22"/>
          <w:szCs w:val="22"/>
        </w:rPr>
        <w:t>.</w:t>
      </w:r>
      <w:r w:rsidR="003A3169" w:rsidRPr="009259BB">
        <w:rPr>
          <w:rStyle w:val="Hyperlink"/>
          <w:rFonts w:ascii="Arial" w:hAnsi="Arial" w:cs="Arial"/>
          <w:sz w:val="22"/>
          <w:szCs w:val="22"/>
        </w:rPr>
        <w:t xml:space="preserve"> </w:t>
      </w:r>
    </w:p>
    <w:p w14:paraId="1606727A" w14:textId="77777777" w:rsidR="00466407" w:rsidRPr="009259BB" w:rsidRDefault="00466407" w:rsidP="009259BB">
      <w:pPr>
        <w:tabs>
          <w:tab w:val="left" w:pos="3210"/>
        </w:tabs>
        <w:spacing w:line="360" w:lineRule="auto"/>
        <w:jc w:val="center"/>
        <w:rPr>
          <w:rFonts w:ascii="Arial" w:hAnsi="Arial" w:cs="Arial"/>
          <w:sz w:val="22"/>
          <w:szCs w:val="22"/>
        </w:rPr>
      </w:pPr>
    </w:p>
    <w:p w14:paraId="10627622" w14:textId="67706D72" w:rsidR="00466407" w:rsidRPr="009259BB" w:rsidRDefault="00466407" w:rsidP="009259BB">
      <w:pPr>
        <w:spacing w:line="360" w:lineRule="auto"/>
        <w:rPr>
          <w:rFonts w:ascii="Arial" w:hAnsi="Arial" w:cs="Arial"/>
          <w:sz w:val="22"/>
          <w:szCs w:val="22"/>
        </w:rPr>
      </w:pPr>
      <w:r w:rsidRPr="009259BB">
        <w:rPr>
          <w:rFonts w:ascii="Arial" w:hAnsi="Arial" w:cs="Arial"/>
          <w:sz w:val="22"/>
          <w:szCs w:val="22"/>
        </w:rPr>
        <w:t>The sequence alignment shows some variability, with only a few residues showing high conservation. Residues showing conservation included Lys-Leu (41,42bp), Glu(46bp), Phe (49bp),Leu(53bp) Lys (132bp), Ile(136bp),  Asp (138bp), Pro-Val-Ala (169,170,171bp), Lys(175bp) and Arg-Leu (209-211</w:t>
      </w:r>
      <w:r w:rsidR="002F7670" w:rsidRPr="009259BB">
        <w:rPr>
          <w:rFonts w:ascii="Arial" w:hAnsi="Arial" w:cs="Arial"/>
          <w:sz w:val="22"/>
          <w:szCs w:val="22"/>
        </w:rPr>
        <w:t>bp</w:t>
      </w:r>
      <w:r w:rsidRPr="009259BB">
        <w:rPr>
          <w:rFonts w:ascii="Arial" w:hAnsi="Arial" w:cs="Arial"/>
          <w:sz w:val="22"/>
          <w:szCs w:val="22"/>
        </w:rPr>
        <w:t xml:space="preserve">). The </w:t>
      </w:r>
      <w:r w:rsidR="007A519B" w:rsidRPr="009259BB">
        <w:rPr>
          <w:rFonts w:ascii="Arial" w:hAnsi="Arial" w:cs="Arial"/>
          <w:sz w:val="22"/>
          <w:szCs w:val="22"/>
        </w:rPr>
        <w:t>hydrophilic</w:t>
      </w:r>
      <w:r w:rsidRPr="009259BB">
        <w:rPr>
          <w:rFonts w:ascii="Arial" w:hAnsi="Arial" w:cs="Arial"/>
          <w:sz w:val="22"/>
          <w:szCs w:val="22"/>
        </w:rPr>
        <w:t xml:space="preserve"> conserved residues are Glu and Asp however most of the conserved residues are hydrophobic suggesting a hydrophobic pocket, this is expected as this binding region points toward the core of the protein. </w:t>
      </w:r>
    </w:p>
    <w:p w14:paraId="5F23AB78" w14:textId="77777777" w:rsidR="00D424E9" w:rsidRPr="009259BB" w:rsidRDefault="00D424E9" w:rsidP="009259BB">
      <w:pPr>
        <w:spacing w:line="360" w:lineRule="auto"/>
        <w:rPr>
          <w:rFonts w:ascii="Arial" w:hAnsi="Arial" w:cs="Arial"/>
          <w:sz w:val="22"/>
          <w:szCs w:val="22"/>
        </w:rPr>
      </w:pPr>
    </w:p>
    <w:p w14:paraId="63BA73E3" w14:textId="51E98AAE" w:rsidR="007476EC" w:rsidRDefault="007F0615" w:rsidP="00335752">
      <w:pPr>
        <w:spacing w:line="360" w:lineRule="auto"/>
        <w:rPr>
          <w:rFonts w:ascii="Arial" w:hAnsi="Arial" w:cs="Arial"/>
          <w:sz w:val="22"/>
          <w:szCs w:val="22"/>
        </w:rPr>
      </w:pPr>
      <w:r w:rsidRPr="009259BB">
        <w:rPr>
          <w:rFonts w:ascii="Arial" w:hAnsi="Arial" w:cs="Arial"/>
          <w:sz w:val="22"/>
          <w:szCs w:val="22"/>
        </w:rPr>
        <w:t>To compare, the conservation of residues in the binding pocket in CfaS were investigated (</w:t>
      </w:r>
      <w:r w:rsidR="005940B9" w:rsidRPr="009259BB">
        <w:rPr>
          <w:rFonts w:ascii="Arial" w:hAnsi="Arial" w:cs="Arial"/>
          <w:sz w:val="22"/>
          <w:szCs w:val="22"/>
        </w:rPr>
        <w:t>F</w:t>
      </w:r>
      <w:r w:rsidR="00BB0A2B" w:rsidRPr="009259BB">
        <w:rPr>
          <w:rFonts w:ascii="Arial" w:hAnsi="Arial" w:cs="Arial"/>
          <w:sz w:val="22"/>
          <w:szCs w:val="22"/>
        </w:rPr>
        <w:t>i</w:t>
      </w:r>
      <w:r w:rsidRPr="009259BB">
        <w:rPr>
          <w:rFonts w:ascii="Arial" w:hAnsi="Arial" w:cs="Arial"/>
          <w:sz w:val="22"/>
          <w:szCs w:val="22"/>
        </w:rPr>
        <w:t>gure 1</w:t>
      </w:r>
      <w:r w:rsidR="00BB53D0">
        <w:rPr>
          <w:rFonts w:ascii="Arial" w:hAnsi="Arial" w:cs="Arial"/>
          <w:sz w:val="22"/>
          <w:szCs w:val="22"/>
        </w:rPr>
        <w:t>4</w:t>
      </w:r>
      <w:r w:rsidRPr="009259BB">
        <w:rPr>
          <w:rFonts w:ascii="Arial" w:hAnsi="Arial" w:cs="Arial"/>
          <w:sz w:val="22"/>
          <w:szCs w:val="22"/>
        </w:rPr>
        <w:t xml:space="preserve">), using the same sequence alignment in </w:t>
      </w:r>
      <w:r w:rsidR="005940B9" w:rsidRPr="009259BB">
        <w:rPr>
          <w:rFonts w:ascii="Arial" w:hAnsi="Arial" w:cs="Arial"/>
          <w:sz w:val="22"/>
          <w:szCs w:val="22"/>
        </w:rPr>
        <w:t>F</w:t>
      </w:r>
      <w:r w:rsidRPr="009259BB">
        <w:rPr>
          <w:rFonts w:ascii="Arial" w:hAnsi="Arial" w:cs="Arial"/>
          <w:sz w:val="22"/>
          <w:szCs w:val="22"/>
        </w:rPr>
        <w:t>igure 1</w:t>
      </w:r>
      <w:r w:rsidR="00BB53D0">
        <w:rPr>
          <w:rFonts w:ascii="Arial" w:hAnsi="Arial" w:cs="Arial"/>
          <w:sz w:val="22"/>
          <w:szCs w:val="22"/>
        </w:rPr>
        <w:t>3</w:t>
      </w:r>
      <w:r w:rsidR="00335752">
        <w:rPr>
          <w:rFonts w:ascii="Arial" w:hAnsi="Arial" w:cs="Arial"/>
          <w:sz w:val="22"/>
          <w:szCs w:val="22"/>
        </w:rPr>
        <w:t>.</w:t>
      </w:r>
    </w:p>
    <w:p w14:paraId="4DD6F0A9" w14:textId="49DB56CA" w:rsidR="00335752" w:rsidRDefault="00335752" w:rsidP="00335752">
      <w:pPr>
        <w:spacing w:line="360" w:lineRule="auto"/>
        <w:rPr>
          <w:rFonts w:ascii="Arial" w:hAnsi="Arial" w:cs="Arial"/>
          <w:sz w:val="22"/>
          <w:szCs w:val="22"/>
        </w:rPr>
      </w:pPr>
    </w:p>
    <w:p w14:paraId="7E9D6396" w14:textId="77027A62" w:rsidR="00335752" w:rsidRDefault="00335752" w:rsidP="00335752">
      <w:pPr>
        <w:spacing w:line="360" w:lineRule="auto"/>
        <w:rPr>
          <w:rFonts w:ascii="Arial" w:hAnsi="Arial" w:cs="Arial"/>
          <w:sz w:val="22"/>
          <w:szCs w:val="22"/>
        </w:rPr>
      </w:pPr>
    </w:p>
    <w:p w14:paraId="351DFC69" w14:textId="5A6916E5" w:rsidR="00335752" w:rsidRDefault="00335752" w:rsidP="00335752">
      <w:pPr>
        <w:spacing w:line="360" w:lineRule="auto"/>
        <w:rPr>
          <w:rFonts w:ascii="Arial" w:hAnsi="Arial" w:cs="Arial"/>
          <w:sz w:val="22"/>
          <w:szCs w:val="22"/>
        </w:rPr>
      </w:pPr>
    </w:p>
    <w:p w14:paraId="0CA0255D" w14:textId="76C60FE9" w:rsidR="00335752" w:rsidRDefault="00335752" w:rsidP="00335752">
      <w:pPr>
        <w:spacing w:line="360" w:lineRule="auto"/>
        <w:rPr>
          <w:rFonts w:ascii="Arial" w:hAnsi="Arial" w:cs="Arial"/>
          <w:sz w:val="22"/>
          <w:szCs w:val="22"/>
        </w:rPr>
      </w:pPr>
    </w:p>
    <w:p w14:paraId="275D6784" w14:textId="4558EED2" w:rsidR="00335752" w:rsidRDefault="00335752" w:rsidP="00335752">
      <w:pPr>
        <w:spacing w:line="360" w:lineRule="auto"/>
        <w:rPr>
          <w:rFonts w:ascii="Arial" w:hAnsi="Arial" w:cs="Arial"/>
          <w:sz w:val="22"/>
          <w:szCs w:val="22"/>
        </w:rPr>
      </w:pPr>
    </w:p>
    <w:p w14:paraId="7FCECD25" w14:textId="3BA102FF" w:rsidR="00335752" w:rsidRDefault="00335752" w:rsidP="00335752">
      <w:pPr>
        <w:spacing w:line="360" w:lineRule="auto"/>
        <w:rPr>
          <w:rFonts w:ascii="Arial" w:hAnsi="Arial" w:cs="Arial"/>
          <w:sz w:val="22"/>
          <w:szCs w:val="22"/>
        </w:rPr>
      </w:pPr>
    </w:p>
    <w:p w14:paraId="2AFCC289" w14:textId="3DBFC9B3" w:rsidR="00335752" w:rsidRDefault="00335752" w:rsidP="00335752">
      <w:pPr>
        <w:spacing w:line="360" w:lineRule="auto"/>
        <w:rPr>
          <w:rFonts w:ascii="Arial" w:hAnsi="Arial" w:cs="Arial"/>
          <w:sz w:val="22"/>
          <w:szCs w:val="22"/>
        </w:rPr>
      </w:pPr>
    </w:p>
    <w:p w14:paraId="2BD38530" w14:textId="6CA95754" w:rsidR="00335752" w:rsidRPr="009259BB" w:rsidRDefault="00335752" w:rsidP="00335752">
      <w:pPr>
        <w:rPr>
          <w:rFonts w:ascii="Arial" w:hAnsi="Arial" w:cs="Arial"/>
          <w:sz w:val="22"/>
          <w:szCs w:val="22"/>
        </w:rPr>
      </w:pPr>
      <w:r>
        <w:rPr>
          <w:rFonts w:ascii="Arial" w:hAnsi="Arial" w:cs="Arial"/>
          <w:sz w:val="22"/>
          <w:szCs w:val="22"/>
        </w:rPr>
        <w:br w:type="page"/>
      </w:r>
    </w:p>
    <w:p w14:paraId="38494DED" w14:textId="505F9594" w:rsidR="00F61118" w:rsidRPr="009259BB" w:rsidRDefault="00742E4B" w:rsidP="009259BB">
      <w:pPr>
        <w:tabs>
          <w:tab w:val="left" w:pos="1639"/>
        </w:tabs>
        <w:spacing w:line="360" w:lineRule="auto"/>
        <w:rPr>
          <w:rFonts w:ascii="Arial" w:hAnsi="Arial" w:cs="Arial"/>
          <w:sz w:val="22"/>
          <w:szCs w:val="22"/>
        </w:rPr>
      </w:pPr>
      <w:r w:rsidRPr="009259BB">
        <w:rPr>
          <w:rFonts w:ascii="Arial" w:hAnsi="Arial" w:cs="Arial"/>
          <w:noProof/>
          <w:sz w:val="22"/>
          <w:szCs w:val="22"/>
        </w:rPr>
        <w:lastRenderedPageBreak/>
        <w:drawing>
          <wp:anchor distT="0" distB="0" distL="114300" distR="114300" simplePos="0" relativeHeight="251740160" behindDoc="0" locked="0" layoutInCell="1" allowOverlap="1" wp14:anchorId="474F17DB" wp14:editId="7E8EC14E">
            <wp:simplePos x="0" y="0"/>
            <wp:positionH relativeFrom="column">
              <wp:posOffset>4168444</wp:posOffset>
            </wp:positionH>
            <wp:positionV relativeFrom="paragraph">
              <wp:posOffset>241935</wp:posOffset>
            </wp:positionV>
            <wp:extent cx="1229360" cy="2576195"/>
            <wp:effectExtent l="0" t="0" r="2540" b="19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a:extLst>
                        <a:ext uri="{28A0092B-C50C-407E-A947-70E740481C1C}">
                          <a14:useLocalDpi xmlns:a14="http://schemas.microsoft.com/office/drawing/2010/main" val="0"/>
                        </a:ext>
                      </a:extLst>
                    </a:blip>
                    <a:srcRect l="77718" t="-313" r="19821" b="38553"/>
                    <a:stretch/>
                  </pic:blipFill>
                  <pic:spPr bwMode="auto">
                    <a:xfrm>
                      <a:off x="0" y="0"/>
                      <a:ext cx="1229360" cy="2576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ED" w:rsidRPr="009259BB">
        <w:rPr>
          <w:rFonts w:ascii="Arial" w:hAnsi="Arial" w:cs="Arial"/>
          <w:noProof/>
          <w:sz w:val="22"/>
          <w:szCs w:val="22"/>
        </w:rPr>
        <w:drawing>
          <wp:anchor distT="0" distB="0" distL="114300" distR="114300" simplePos="0" relativeHeight="251739136" behindDoc="0" locked="0" layoutInCell="1" allowOverlap="1" wp14:anchorId="2C7A4165" wp14:editId="121D0F29">
            <wp:simplePos x="0" y="0"/>
            <wp:positionH relativeFrom="column">
              <wp:posOffset>2876854</wp:posOffset>
            </wp:positionH>
            <wp:positionV relativeFrom="paragraph">
              <wp:posOffset>236855</wp:posOffset>
            </wp:positionV>
            <wp:extent cx="1206500" cy="25742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a:extLst>
                        <a:ext uri="{28A0092B-C50C-407E-A947-70E740481C1C}">
                          <a14:useLocalDpi xmlns:a14="http://schemas.microsoft.com/office/drawing/2010/main" val="0"/>
                        </a:ext>
                      </a:extLst>
                    </a:blip>
                    <a:srcRect l="72192" t="-602" r="25482" b="39128"/>
                    <a:stretch/>
                  </pic:blipFill>
                  <pic:spPr bwMode="auto">
                    <a:xfrm>
                      <a:off x="0" y="0"/>
                      <a:ext cx="1206500" cy="2574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139A0E" w14:textId="298F5BC8" w:rsidR="00F61118" w:rsidRPr="009259BB" w:rsidRDefault="00742E4B" w:rsidP="009259BB">
      <w:pPr>
        <w:tabs>
          <w:tab w:val="left" w:pos="1639"/>
        </w:tabs>
        <w:spacing w:line="360" w:lineRule="auto"/>
        <w:rPr>
          <w:rFonts w:ascii="Arial" w:hAnsi="Arial" w:cs="Arial"/>
          <w:sz w:val="22"/>
          <w:szCs w:val="22"/>
        </w:rPr>
      </w:pPr>
      <w:r w:rsidRPr="009259BB">
        <w:rPr>
          <w:rFonts w:ascii="Arial" w:hAnsi="Arial" w:cs="Arial"/>
          <w:noProof/>
          <w:sz w:val="22"/>
          <w:szCs w:val="22"/>
        </w:rPr>
        <w:drawing>
          <wp:anchor distT="0" distB="0" distL="114300" distR="114300" simplePos="0" relativeHeight="251742208" behindDoc="0" locked="0" layoutInCell="1" allowOverlap="1" wp14:anchorId="212D1554" wp14:editId="6CC2ED4C">
            <wp:simplePos x="0" y="0"/>
            <wp:positionH relativeFrom="column">
              <wp:posOffset>5490210</wp:posOffset>
            </wp:positionH>
            <wp:positionV relativeFrom="paragraph">
              <wp:posOffset>15571</wp:posOffset>
            </wp:positionV>
            <wp:extent cx="1082040" cy="254254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1">
                      <a:extLst>
                        <a:ext uri="{28A0092B-C50C-407E-A947-70E740481C1C}">
                          <a14:useLocalDpi xmlns:a14="http://schemas.microsoft.com/office/drawing/2010/main" val="0"/>
                        </a:ext>
                      </a:extLst>
                    </a:blip>
                    <a:srcRect l="95720" t="416" r="2338" b="39159"/>
                    <a:stretch/>
                  </pic:blipFill>
                  <pic:spPr bwMode="auto">
                    <a:xfrm>
                      <a:off x="0" y="0"/>
                      <a:ext cx="1082040" cy="254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59BB">
        <w:rPr>
          <w:rFonts w:ascii="Arial" w:hAnsi="Arial" w:cs="Arial"/>
          <w:noProof/>
          <w:sz w:val="22"/>
          <w:szCs w:val="22"/>
        </w:rPr>
        <mc:AlternateContent>
          <mc:Choice Requires="wps">
            <w:drawing>
              <wp:anchor distT="0" distB="0" distL="114300" distR="114300" simplePos="0" relativeHeight="251765760" behindDoc="0" locked="0" layoutInCell="1" allowOverlap="1" wp14:anchorId="4AE2BA37" wp14:editId="5CEB177F">
                <wp:simplePos x="0" y="0"/>
                <wp:positionH relativeFrom="column">
                  <wp:posOffset>101600</wp:posOffset>
                </wp:positionH>
                <wp:positionV relativeFrom="paragraph">
                  <wp:posOffset>170511</wp:posOffset>
                </wp:positionV>
                <wp:extent cx="130175" cy="1806575"/>
                <wp:effectExtent l="25400" t="0" r="9525" b="9525"/>
                <wp:wrapNone/>
                <wp:docPr id="91" name="Left Brace 91"/>
                <wp:cNvGraphicFramePr/>
                <a:graphic xmlns:a="http://schemas.openxmlformats.org/drawingml/2006/main">
                  <a:graphicData uri="http://schemas.microsoft.com/office/word/2010/wordprocessingShape">
                    <wps:wsp>
                      <wps:cNvSpPr/>
                      <wps:spPr>
                        <a:xfrm>
                          <a:off x="0" y="0"/>
                          <a:ext cx="130175" cy="18065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D3CA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1" o:spid="_x0000_s1026" type="#_x0000_t87" style="position:absolute;margin-left:8pt;margin-top:13.45pt;width:10.25pt;height:14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" adj="130" strokecolor="black [3200]" strokeweight=".5pt">
                <v:stroke joinstyle="miter"/>
              </v:shape>
            </w:pict>
          </mc:Fallback>
        </mc:AlternateContent>
      </w:r>
      <w:r w:rsidRPr="009259BB">
        <w:rPr>
          <w:rFonts w:ascii="Arial" w:hAnsi="Arial" w:cs="Arial"/>
          <w:noProof/>
          <w:sz w:val="22"/>
          <w:szCs w:val="22"/>
        </w:rPr>
        <mc:AlternateContent>
          <mc:Choice Requires="wps">
            <w:drawing>
              <wp:anchor distT="0" distB="0" distL="114300" distR="114300" simplePos="0" relativeHeight="251761664" behindDoc="0" locked="0" layoutInCell="1" allowOverlap="1" wp14:anchorId="0005C3E3" wp14:editId="6DF6B139">
                <wp:simplePos x="0" y="0"/>
                <wp:positionH relativeFrom="column">
                  <wp:posOffset>-622935</wp:posOffset>
                </wp:positionH>
                <wp:positionV relativeFrom="paragraph">
                  <wp:posOffset>2286635</wp:posOffset>
                </wp:positionV>
                <wp:extent cx="935355" cy="4114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35355" cy="411480"/>
                        </a:xfrm>
                        <a:prstGeom prst="rect">
                          <a:avLst/>
                        </a:prstGeom>
                        <a:noFill/>
                        <a:ln w="6350">
                          <a:noFill/>
                        </a:ln>
                      </wps:spPr>
                      <wps:txbx>
                        <w:txbxContent>
                          <w:p w14:paraId="635FF762" w14:textId="77777777" w:rsidR="00267DED" w:rsidRPr="007D115D" w:rsidRDefault="00267DED" w:rsidP="00267DED">
                            <w:pPr>
                              <w:rPr>
                                <w:rFonts w:ascii="Arial" w:hAnsi="Arial" w:cs="Arial"/>
                                <w:sz w:val="16"/>
                                <w:szCs w:val="16"/>
                              </w:rPr>
                            </w:pPr>
                            <w:r w:rsidRPr="007D115D">
                              <w:rPr>
                                <w:rFonts w:ascii="Arial" w:hAnsi="Arial" w:cs="Arial"/>
                                <w:sz w:val="16"/>
                                <w:szCs w:val="16"/>
                              </w:rPr>
                              <w:t>Conservation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C3E3" id="Text Box 36" o:spid="_x0000_s1042" type="#_x0000_t202" style="position:absolute;margin-left:-49.05pt;margin-top:180.05pt;width:73.65pt;height:3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" filled="f" stroked="f" strokeweight=".5pt">
                <v:textbox>
                  <w:txbxContent>
                    <w:p w14:paraId="635FF762" w14:textId="77777777" w:rsidR="00267DED" w:rsidRPr="007D115D" w:rsidRDefault="00267DED" w:rsidP="00267DED">
                      <w:pPr>
                        <w:rPr>
                          <w:rFonts w:ascii="Arial" w:hAnsi="Arial" w:cs="Arial"/>
                          <w:sz w:val="16"/>
                          <w:szCs w:val="16"/>
                        </w:rPr>
                      </w:pPr>
                      <w:r w:rsidRPr="007D115D">
                        <w:rPr>
                          <w:rFonts w:ascii="Arial" w:hAnsi="Arial" w:cs="Arial"/>
                          <w:sz w:val="16"/>
                          <w:szCs w:val="16"/>
                        </w:rPr>
                        <w:t>Conservation</w:t>
                      </w:r>
                    </w:p>
                  </w:txbxContent>
                </v:textbox>
              </v:shape>
            </w:pict>
          </mc:Fallback>
        </mc:AlternateContent>
      </w:r>
      <w:r w:rsidRPr="009259BB">
        <w:rPr>
          <w:rFonts w:ascii="Arial" w:hAnsi="Arial" w:cs="Arial"/>
          <w:noProof/>
          <w:sz w:val="22"/>
          <w:szCs w:val="22"/>
        </w:rPr>
        <w:drawing>
          <wp:anchor distT="0" distB="0" distL="114300" distR="114300" simplePos="0" relativeHeight="251741184" behindDoc="0" locked="0" layoutInCell="1" allowOverlap="1" wp14:anchorId="4CB34285" wp14:editId="67B9DA82">
            <wp:simplePos x="0" y="0"/>
            <wp:positionH relativeFrom="column">
              <wp:posOffset>1441450</wp:posOffset>
            </wp:positionH>
            <wp:positionV relativeFrom="paragraph">
              <wp:posOffset>18415</wp:posOffset>
            </wp:positionV>
            <wp:extent cx="1418590" cy="2587625"/>
            <wp:effectExtent l="0" t="0" r="3810" b="317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2">
                      <a:extLst>
                        <a:ext uri="{28A0092B-C50C-407E-A947-70E740481C1C}">
                          <a14:useLocalDpi xmlns:a14="http://schemas.microsoft.com/office/drawing/2010/main" val="0"/>
                        </a:ext>
                      </a:extLst>
                    </a:blip>
                    <a:srcRect l="60993" r="35890" b="38230"/>
                    <a:stretch/>
                  </pic:blipFill>
                  <pic:spPr bwMode="auto">
                    <a:xfrm>
                      <a:off x="0" y="0"/>
                      <a:ext cx="1418590" cy="258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59BB">
        <w:rPr>
          <w:rFonts w:ascii="Arial" w:hAnsi="Arial" w:cs="Arial"/>
          <w:noProof/>
          <w:sz w:val="22"/>
          <w:szCs w:val="22"/>
        </w:rPr>
        <w:drawing>
          <wp:anchor distT="0" distB="0" distL="114300" distR="114300" simplePos="0" relativeHeight="251738112" behindDoc="0" locked="0" layoutInCell="1" allowOverlap="1" wp14:anchorId="00949F72" wp14:editId="15F2357A">
            <wp:simplePos x="0" y="0"/>
            <wp:positionH relativeFrom="column">
              <wp:posOffset>191135</wp:posOffset>
            </wp:positionH>
            <wp:positionV relativeFrom="paragraph">
              <wp:posOffset>39370</wp:posOffset>
            </wp:positionV>
            <wp:extent cx="1154430" cy="2563495"/>
            <wp:effectExtent l="0" t="0" r="127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3">
                      <a:extLst>
                        <a:ext uri="{28A0092B-C50C-407E-A947-70E740481C1C}">
                          <a14:useLocalDpi xmlns:a14="http://schemas.microsoft.com/office/drawing/2010/main" val="0"/>
                        </a:ext>
                      </a:extLst>
                    </a:blip>
                    <a:srcRect l="55375" t="414" r="42280" b="38556"/>
                    <a:stretch/>
                  </pic:blipFill>
                  <pic:spPr bwMode="auto">
                    <a:xfrm>
                      <a:off x="0" y="0"/>
                      <a:ext cx="1154430"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AB524F" w14:textId="23988206" w:rsidR="00F61118" w:rsidRPr="009259BB" w:rsidRDefault="00F61118" w:rsidP="009259BB">
      <w:pPr>
        <w:tabs>
          <w:tab w:val="left" w:pos="1639"/>
        </w:tabs>
        <w:spacing w:line="360" w:lineRule="auto"/>
        <w:rPr>
          <w:rFonts w:ascii="Arial" w:hAnsi="Arial" w:cs="Arial"/>
          <w:sz w:val="22"/>
          <w:szCs w:val="22"/>
        </w:rPr>
      </w:pPr>
    </w:p>
    <w:p w14:paraId="57164B06" w14:textId="56B043B3" w:rsidR="00F61118" w:rsidRPr="009259BB" w:rsidRDefault="00F61118" w:rsidP="009259BB">
      <w:pPr>
        <w:tabs>
          <w:tab w:val="left" w:pos="1639"/>
        </w:tabs>
        <w:spacing w:line="360" w:lineRule="auto"/>
        <w:rPr>
          <w:rFonts w:ascii="Arial" w:hAnsi="Arial" w:cs="Arial"/>
          <w:sz w:val="22"/>
          <w:szCs w:val="22"/>
        </w:rPr>
      </w:pPr>
    </w:p>
    <w:p w14:paraId="440D58C2" w14:textId="63C1FDB7" w:rsidR="00F61118" w:rsidRPr="009259BB" w:rsidRDefault="00267DED"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44256" behindDoc="0" locked="0" layoutInCell="1" allowOverlap="1" wp14:anchorId="5BA99A15" wp14:editId="493369B9">
                <wp:simplePos x="0" y="0"/>
                <wp:positionH relativeFrom="column">
                  <wp:posOffset>-619429</wp:posOffset>
                </wp:positionH>
                <wp:positionV relativeFrom="paragraph">
                  <wp:posOffset>111760</wp:posOffset>
                </wp:positionV>
                <wp:extent cx="866140" cy="7880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866140" cy="788035"/>
                        </a:xfrm>
                        <a:prstGeom prst="rect">
                          <a:avLst/>
                        </a:prstGeom>
                        <a:noFill/>
                        <a:ln w="6350">
                          <a:noFill/>
                        </a:ln>
                      </wps:spPr>
                      <wps:txbx>
                        <w:txbxContent>
                          <w:p w14:paraId="7FF53DEB" w14:textId="77777777" w:rsidR="00267DED" w:rsidRPr="007D115D" w:rsidRDefault="00267DED" w:rsidP="007D115D">
                            <w:pPr>
                              <w:rPr>
                                <w:rFonts w:ascii="Arial" w:hAnsi="Arial" w:cs="Arial"/>
                                <w:sz w:val="16"/>
                                <w:szCs w:val="16"/>
                              </w:rPr>
                            </w:pPr>
                            <w:r w:rsidRPr="007D115D">
                              <w:rPr>
                                <w:rFonts w:ascii="Arial" w:hAnsi="Arial" w:cs="Arial"/>
                                <w:sz w:val="16"/>
                                <w:szCs w:val="16"/>
                              </w:rPr>
                              <w:t>Vaccinia virus protein and 50% homologues of CfaS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9A15" id="Text Box 70" o:spid="_x0000_s1043" type="#_x0000_t202" style="position:absolute;margin-left:-48.75pt;margin-top:8.8pt;width:68.2pt;height:62.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" filled="f" stroked="f" strokeweight=".5pt">
                <v:textbox>
                  <w:txbxContent>
                    <w:p w14:paraId="7FF53DEB" w14:textId="77777777" w:rsidR="00267DED" w:rsidRPr="007D115D" w:rsidRDefault="00267DED" w:rsidP="007D115D">
                      <w:pPr>
                        <w:rPr>
                          <w:rFonts w:ascii="Arial" w:hAnsi="Arial" w:cs="Arial"/>
                          <w:sz w:val="16"/>
                          <w:szCs w:val="16"/>
                        </w:rPr>
                      </w:pPr>
                      <w:r w:rsidRPr="007D115D">
                        <w:rPr>
                          <w:rFonts w:ascii="Arial" w:hAnsi="Arial" w:cs="Arial"/>
                          <w:sz w:val="16"/>
                          <w:szCs w:val="16"/>
                        </w:rPr>
                        <w:t>Vaccinia virus protein and 50% homologues of CfaS</w:t>
                      </w:r>
                    </w:p>
                  </w:txbxContent>
                </v:textbox>
              </v:shape>
            </w:pict>
          </mc:Fallback>
        </mc:AlternateContent>
      </w:r>
    </w:p>
    <w:p w14:paraId="201EC802" w14:textId="78AE0F85" w:rsidR="00F61118" w:rsidRPr="009259BB" w:rsidRDefault="00F61118" w:rsidP="009259BB">
      <w:pPr>
        <w:tabs>
          <w:tab w:val="left" w:pos="1639"/>
        </w:tabs>
        <w:spacing w:line="360" w:lineRule="auto"/>
        <w:rPr>
          <w:rFonts w:ascii="Arial" w:hAnsi="Arial" w:cs="Arial"/>
          <w:sz w:val="22"/>
          <w:szCs w:val="22"/>
        </w:rPr>
      </w:pPr>
    </w:p>
    <w:p w14:paraId="0A6F18B9" w14:textId="27194CF4" w:rsidR="00F61118" w:rsidRPr="009259BB" w:rsidRDefault="00F61118" w:rsidP="009259BB">
      <w:pPr>
        <w:tabs>
          <w:tab w:val="left" w:pos="1639"/>
        </w:tabs>
        <w:spacing w:line="360" w:lineRule="auto"/>
        <w:rPr>
          <w:rFonts w:ascii="Arial" w:hAnsi="Arial" w:cs="Arial"/>
          <w:sz w:val="22"/>
          <w:szCs w:val="22"/>
        </w:rPr>
      </w:pPr>
    </w:p>
    <w:p w14:paraId="109F2771" w14:textId="6FAD1045" w:rsidR="00F61118" w:rsidRPr="009259BB" w:rsidRDefault="00F61118" w:rsidP="009259BB">
      <w:pPr>
        <w:tabs>
          <w:tab w:val="left" w:pos="1639"/>
        </w:tabs>
        <w:spacing w:line="360" w:lineRule="auto"/>
        <w:rPr>
          <w:rFonts w:ascii="Arial" w:hAnsi="Arial" w:cs="Arial"/>
          <w:sz w:val="22"/>
          <w:szCs w:val="22"/>
        </w:rPr>
      </w:pPr>
    </w:p>
    <w:p w14:paraId="009D66A0" w14:textId="0E890875" w:rsidR="00F61118" w:rsidRPr="009259BB" w:rsidRDefault="004E53B0"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57568" behindDoc="0" locked="0" layoutInCell="1" allowOverlap="1" wp14:anchorId="40DCD1E6" wp14:editId="1717070A">
                <wp:simplePos x="0" y="0"/>
                <wp:positionH relativeFrom="column">
                  <wp:posOffset>5789930</wp:posOffset>
                </wp:positionH>
                <wp:positionV relativeFrom="paragraph">
                  <wp:posOffset>243840</wp:posOffset>
                </wp:positionV>
                <wp:extent cx="115570" cy="136525"/>
                <wp:effectExtent l="0" t="0" r="11430" b="15875"/>
                <wp:wrapNone/>
                <wp:docPr id="30" name="Rectangle 30"/>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AA855" id="Rectangle 30" o:spid="_x0000_s1026" style="position:absolute;margin-left:455.9pt;margin-top:19.2pt;width:9.1pt;height:1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" filled="f" strokecolor="#00b050" strokeweight="1.25pt"/>
            </w:pict>
          </mc:Fallback>
        </mc:AlternateContent>
      </w:r>
      <w:r w:rsidR="00320EFF" w:rsidRPr="009259BB">
        <w:rPr>
          <w:rFonts w:ascii="Arial" w:hAnsi="Arial" w:cs="Arial"/>
          <w:noProof/>
          <w:sz w:val="22"/>
          <w:szCs w:val="22"/>
        </w:rPr>
        <mc:AlternateContent>
          <mc:Choice Requires="wps">
            <w:drawing>
              <wp:anchor distT="0" distB="0" distL="114300" distR="114300" simplePos="0" relativeHeight="251759616" behindDoc="0" locked="0" layoutInCell="1" allowOverlap="1" wp14:anchorId="55342837" wp14:editId="6E8A44A3">
                <wp:simplePos x="0" y="0"/>
                <wp:positionH relativeFrom="column">
                  <wp:posOffset>6344920</wp:posOffset>
                </wp:positionH>
                <wp:positionV relativeFrom="paragraph">
                  <wp:posOffset>242309</wp:posOffset>
                </wp:positionV>
                <wp:extent cx="115570" cy="136525"/>
                <wp:effectExtent l="0" t="0" r="11430" b="15875"/>
                <wp:wrapNone/>
                <wp:docPr id="83" name="Rectangle 83"/>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972F9" w14:textId="77777777" w:rsidR="00267DED" w:rsidRDefault="00267DED" w:rsidP="00267DED">
                            <w:pPr>
                              <w:jc w:val="center"/>
                            </w:pPr>
                            <w:r>
                              <w:t>c</w:t>
                            </w:r>
                            <w:r>
                              <w:rPr>
                                <w:noProof/>
                              </w:rPr>
                              <w:drawing>
                                <wp:inline distT="0" distB="0" distL="0" distR="0" wp14:anchorId="2AE87E0F" wp14:editId="3438C789">
                                  <wp:extent cx="0" cy="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0" cy="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42837" id="Rectangle 83" o:spid="_x0000_s1044" style="position:absolute;margin-left:499.6pt;margin-top:19.1pt;width:9.1pt;height:10.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" filled="f" strokecolor="#00b050" strokeweight="1.25pt">
                <v:textbox>
                  <w:txbxContent>
                    <w:p w14:paraId="03C972F9" w14:textId="77777777" w:rsidR="00267DED" w:rsidRDefault="00267DED" w:rsidP="00267DED">
                      <w:pPr>
                        <w:jc w:val="center"/>
                      </w:pPr>
                      <w:r>
                        <w:t>c</w:t>
                      </w:r>
                      <w:r>
                        <w:rPr>
                          <w:noProof/>
                        </w:rPr>
                        <w:drawing>
                          <wp:inline distT="0" distB="0" distL="0" distR="0" wp14:anchorId="2AE87E0F" wp14:editId="3438C789">
                            <wp:extent cx="0" cy="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0" cy="0"/>
                                    </a:xfrm>
                                    <a:prstGeom prst="rect">
                                      <a:avLst/>
                                    </a:prstGeom>
                                  </pic:spPr>
                                </pic:pic>
                              </a:graphicData>
                            </a:graphic>
                          </wp:inline>
                        </w:drawing>
                      </w:r>
                    </w:p>
                  </w:txbxContent>
                </v:textbox>
              </v:rect>
            </w:pict>
          </mc:Fallback>
        </mc:AlternateContent>
      </w:r>
      <w:r w:rsidR="00320EFF" w:rsidRPr="009259BB">
        <w:rPr>
          <w:rFonts w:ascii="Arial" w:hAnsi="Arial" w:cs="Arial"/>
          <w:noProof/>
          <w:sz w:val="22"/>
          <w:szCs w:val="22"/>
        </w:rPr>
        <mc:AlternateContent>
          <mc:Choice Requires="wps">
            <w:drawing>
              <wp:anchor distT="0" distB="0" distL="114300" distR="114300" simplePos="0" relativeHeight="251760640" behindDoc="0" locked="0" layoutInCell="1" allowOverlap="1" wp14:anchorId="55E5A87D" wp14:editId="3A1619A4">
                <wp:simplePos x="0" y="0"/>
                <wp:positionH relativeFrom="column">
                  <wp:posOffset>6149340</wp:posOffset>
                </wp:positionH>
                <wp:positionV relativeFrom="paragraph">
                  <wp:posOffset>253365</wp:posOffset>
                </wp:positionV>
                <wp:extent cx="115570" cy="136525"/>
                <wp:effectExtent l="0" t="0" r="11430" b="15875"/>
                <wp:wrapNone/>
                <wp:docPr id="84" name="Rectangle 84"/>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BB48E" w14:textId="77777777" w:rsidR="00267DED" w:rsidRDefault="00267DED" w:rsidP="00267DED">
                            <w:pPr>
                              <w:jc w:val="center"/>
                            </w:pPr>
                            <w:r>
                              <w:t>c</w:t>
                            </w:r>
                            <w:r>
                              <w:rPr>
                                <w:noProof/>
                              </w:rPr>
                              <w:drawing>
                                <wp:inline distT="0" distB="0" distL="0" distR="0" wp14:anchorId="363A17C5" wp14:editId="6DAEBB9A">
                                  <wp:extent cx="0" cy="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0" cy="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5A87D" id="Rectangle 84" o:spid="_x0000_s1045" style="position:absolute;margin-left:484.2pt;margin-top:19.95pt;width:9.1pt;height:10.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" filled="f" strokecolor="#00b050" strokeweight="1.25pt">
                <v:textbox>
                  <w:txbxContent>
                    <w:p w14:paraId="014BB48E" w14:textId="77777777" w:rsidR="00267DED" w:rsidRDefault="00267DED" w:rsidP="00267DED">
                      <w:pPr>
                        <w:jc w:val="center"/>
                      </w:pPr>
                      <w:r>
                        <w:t>c</w:t>
                      </w:r>
                      <w:r>
                        <w:rPr>
                          <w:noProof/>
                        </w:rPr>
                        <w:drawing>
                          <wp:inline distT="0" distB="0" distL="0" distR="0" wp14:anchorId="363A17C5" wp14:editId="6DAEBB9A">
                            <wp:extent cx="0" cy="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0" cy="0"/>
                                    </a:xfrm>
                                    <a:prstGeom prst="rect">
                                      <a:avLst/>
                                    </a:prstGeom>
                                  </pic:spPr>
                                </pic:pic>
                              </a:graphicData>
                            </a:graphic>
                          </wp:inline>
                        </w:drawing>
                      </w:r>
                    </w:p>
                  </w:txbxContent>
                </v:textbox>
              </v:rect>
            </w:pict>
          </mc:Fallback>
        </mc:AlternateContent>
      </w:r>
      <w:r w:rsidR="00742E4B" w:rsidRPr="009259BB">
        <w:rPr>
          <w:rFonts w:ascii="Arial" w:hAnsi="Arial" w:cs="Arial"/>
          <w:noProof/>
          <w:sz w:val="22"/>
          <w:szCs w:val="22"/>
        </w:rPr>
        <mc:AlternateContent>
          <mc:Choice Requires="wps">
            <w:drawing>
              <wp:anchor distT="0" distB="0" distL="114300" distR="114300" simplePos="0" relativeHeight="251743232" behindDoc="0" locked="0" layoutInCell="1" allowOverlap="1" wp14:anchorId="356C54F2" wp14:editId="3FF9115B">
                <wp:simplePos x="0" y="0"/>
                <wp:positionH relativeFrom="column">
                  <wp:posOffset>-430834</wp:posOffset>
                </wp:positionH>
                <wp:positionV relativeFrom="paragraph">
                  <wp:posOffset>229870</wp:posOffset>
                </wp:positionV>
                <wp:extent cx="651510" cy="37782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651510" cy="377825"/>
                        </a:xfrm>
                        <a:prstGeom prst="rect">
                          <a:avLst/>
                        </a:prstGeom>
                        <a:noFill/>
                        <a:ln w="6350">
                          <a:noFill/>
                        </a:ln>
                      </wps:spPr>
                      <wps:txbx>
                        <w:txbxContent>
                          <w:p w14:paraId="3E45FA04" w14:textId="77777777" w:rsidR="00267DED" w:rsidRPr="007D115D" w:rsidRDefault="00267DED" w:rsidP="00267DED">
                            <w:pPr>
                              <w:rPr>
                                <w:rFonts w:ascii="Arial" w:hAnsi="Arial" w:cs="Arial"/>
                                <w:sz w:val="16"/>
                                <w:szCs w:val="16"/>
                              </w:rPr>
                            </w:pPr>
                            <w:r w:rsidRPr="007D115D">
                              <w:rPr>
                                <w:rFonts w:ascii="Arial" w:hAnsi="Arial" w:cs="Arial"/>
                                <w:sz w:val="16"/>
                                <w:szCs w:val="16"/>
                              </w:rPr>
                              <w:t>CfaS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C54F2" id="Text Box 69" o:spid="_x0000_s1046" type="#_x0000_t202" style="position:absolute;margin-left:-33.9pt;margin-top:18.1pt;width:51.3pt;height:29.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" filled="f" stroked="f" strokeweight=".5pt">
                <v:textbox>
                  <w:txbxContent>
                    <w:p w14:paraId="3E45FA04" w14:textId="77777777" w:rsidR="00267DED" w:rsidRPr="007D115D" w:rsidRDefault="00267DED" w:rsidP="00267DED">
                      <w:pPr>
                        <w:rPr>
                          <w:rFonts w:ascii="Arial" w:hAnsi="Arial" w:cs="Arial"/>
                          <w:sz w:val="16"/>
                          <w:szCs w:val="16"/>
                        </w:rPr>
                      </w:pPr>
                      <w:r w:rsidRPr="007D115D">
                        <w:rPr>
                          <w:rFonts w:ascii="Arial" w:hAnsi="Arial" w:cs="Arial"/>
                          <w:sz w:val="16"/>
                          <w:szCs w:val="16"/>
                        </w:rPr>
                        <w:t>CfaS</w:t>
                      </w:r>
                    </w:p>
                  </w:txbxContent>
                </v:textbox>
              </v:shape>
            </w:pict>
          </mc:Fallback>
        </mc:AlternateContent>
      </w:r>
    </w:p>
    <w:p w14:paraId="318985D2" w14:textId="145FE78F" w:rsidR="00F61118" w:rsidRPr="009259BB" w:rsidRDefault="003C6574" w:rsidP="009259BB">
      <w:pPr>
        <w:tabs>
          <w:tab w:val="left" w:pos="1639"/>
        </w:tabs>
        <w:spacing w:line="360" w:lineRule="auto"/>
        <w:rPr>
          <w:rFonts w:ascii="Arial" w:hAnsi="Arial" w:cs="Arial"/>
          <w:sz w:val="22"/>
          <w:szCs w:val="22"/>
        </w:rPr>
      </w:pPr>
      <w:r w:rsidRPr="009259BB">
        <w:rPr>
          <w:rFonts w:ascii="Arial" w:hAnsi="Arial" w:cs="Arial"/>
          <w:noProof/>
          <w:sz w:val="22"/>
          <w:szCs w:val="22"/>
        </w:rPr>
        <mc:AlternateContent>
          <mc:Choice Requires="wps">
            <w:drawing>
              <wp:anchor distT="0" distB="0" distL="114300" distR="114300" simplePos="0" relativeHeight="251752448" behindDoc="0" locked="0" layoutInCell="1" allowOverlap="1" wp14:anchorId="4C7B381C" wp14:editId="2D72984F">
                <wp:simplePos x="0" y="0"/>
                <wp:positionH relativeFrom="column">
                  <wp:posOffset>2354580</wp:posOffset>
                </wp:positionH>
                <wp:positionV relativeFrom="paragraph">
                  <wp:posOffset>13335</wp:posOffset>
                </wp:positionV>
                <wp:extent cx="104775" cy="146685"/>
                <wp:effectExtent l="0" t="0" r="9525" b="18415"/>
                <wp:wrapNone/>
                <wp:docPr id="78" name="Rectangle 78"/>
                <wp:cNvGraphicFramePr/>
                <a:graphic xmlns:a="http://schemas.openxmlformats.org/drawingml/2006/main">
                  <a:graphicData uri="http://schemas.microsoft.com/office/word/2010/wordprocessingShape">
                    <wps:wsp>
                      <wps:cNvSpPr/>
                      <wps:spPr>
                        <a:xfrm>
                          <a:off x="0" y="0"/>
                          <a:ext cx="104775" cy="14668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E27F1A" w14:textId="77777777" w:rsidR="00267DED" w:rsidRDefault="00267DED" w:rsidP="00267DE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B381C" id="Rectangle 78" o:spid="_x0000_s1047" style="position:absolute;margin-left:185.4pt;margin-top:1.05pt;width:8.25pt;height:11.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" filled="f" strokecolor="#00b050" strokeweight="1.25pt">
                <v:textbox>
                  <w:txbxContent>
                    <w:p w14:paraId="2BE27F1A" w14:textId="77777777" w:rsidR="00267DED" w:rsidRDefault="00267DED" w:rsidP="00267DED">
                      <w:pPr>
                        <w:jc w:val="center"/>
                      </w:pPr>
                      <w:r>
                        <w:t>c</w:t>
                      </w:r>
                    </w:p>
                  </w:txbxContent>
                </v:textbox>
              </v:rect>
            </w:pict>
          </mc:Fallback>
        </mc:AlternateContent>
      </w:r>
      <w:r w:rsidRPr="009259BB">
        <w:rPr>
          <w:rFonts w:ascii="Arial" w:hAnsi="Arial" w:cs="Arial"/>
          <w:noProof/>
          <w:sz w:val="22"/>
          <w:szCs w:val="22"/>
        </w:rPr>
        <mc:AlternateContent>
          <mc:Choice Requires="wps">
            <w:drawing>
              <wp:anchor distT="0" distB="0" distL="114300" distR="114300" simplePos="0" relativeHeight="251755520" behindDoc="0" locked="0" layoutInCell="1" allowOverlap="1" wp14:anchorId="0338ABD9" wp14:editId="61AC9B59">
                <wp:simplePos x="0" y="0"/>
                <wp:positionH relativeFrom="column">
                  <wp:posOffset>4645660</wp:posOffset>
                </wp:positionH>
                <wp:positionV relativeFrom="paragraph">
                  <wp:posOffset>13970</wp:posOffset>
                </wp:positionV>
                <wp:extent cx="107950" cy="125730"/>
                <wp:effectExtent l="0" t="0" r="19050" b="13970"/>
                <wp:wrapNone/>
                <wp:docPr id="81" name="Rectangle 81"/>
                <wp:cNvGraphicFramePr/>
                <a:graphic xmlns:a="http://schemas.openxmlformats.org/drawingml/2006/main">
                  <a:graphicData uri="http://schemas.microsoft.com/office/word/2010/wordprocessingShape">
                    <wps:wsp>
                      <wps:cNvSpPr/>
                      <wps:spPr>
                        <a:xfrm>
                          <a:off x="0" y="0"/>
                          <a:ext cx="107950" cy="125730"/>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60ED8" id="Rectangle 81" o:spid="_x0000_s1026" style="position:absolute;margin-left:365.8pt;margin-top:1.1pt;width:8.5pt;height:9.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" filled="f" strokecolor="#00b050" strokeweight="1.25pt"/>
            </w:pict>
          </mc:Fallback>
        </mc:AlternateContent>
      </w:r>
      <w:r w:rsidRPr="009259BB">
        <w:rPr>
          <w:rFonts w:ascii="Arial" w:hAnsi="Arial" w:cs="Arial"/>
          <w:noProof/>
          <w:sz w:val="22"/>
          <w:szCs w:val="22"/>
        </w:rPr>
        <mc:AlternateContent>
          <mc:Choice Requires="wps">
            <w:drawing>
              <wp:anchor distT="0" distB="0" distL="114300" distR="114300" simplePos="0" relativeHeight="251748352" behindDoc="0" locked="0" layoutInCell="1" allowOverlap="1" wp14:anchorId="67385C9B" wp14:editId="7B9AA518">
                <wp:simplePos x="0" y="0"/>
                <wp:positionH relativeFrom="column">
                  <wp:posOffset>1746885</wp:posOffset>
                </wp:positionH>
                <wp:positionV relativeFrom="paragraph">
                  <wp:posOffset>29210</wp:posOffset>
                </wp:positionV>
                <wp:extent cx="115570" cy="136525"/>
                <wp:effectExtent l="0" t="0" r="11430" b="15875"/>
                <wp:wrapNone/>
                <wp:docPr id="74" name="Rectangle 74"/>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8E331" id="Rectangle 74" o:spid="_x0000_s1026" style="position:absolute;margin-left:137.55pt;margin-top:2.3pt;width:9.1pt;height:10.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" filled="f" strokecolor="#00b050" strokeweight="1.25pt"/>
            </w:pict>
          </mc:Fallback>
        </mc:AlternateContent>
      </w:r>
      <w:r w:rsidRPr="009259BB">
        <w:rPr>
          <w:rFonts w:ascii="Arial" w:hAnsi="Arial" w:cs="Arial"/>
          <w:noProof/>
          <w:sz w:val="22"/>
          <w:szCs w:val="22"/>
        </w:rPr>
        <mc:AlternateContent>
          <mc:Choice Requires="wps">
            <w:drawing>
              <wp:anchor distT="0" distB="0" distL="114300" distR="114300" simplePos="0" relativeHeight="251749376" behindDoc="0" locked="0" layoutInCell="1" allowOverlap="1" wp14:anchorId="1E3DB8E0" wp14:editId="564DB05E">
                <wp:simplePos x="0" y="0"/>
                <wp:positionH relativeFrom="column">
                  <wp:posOffset>1582420</wp:posOffset>
                </wp:positionH>
                <wp:positionV relativeFrom="paragraph">
                  <wp:posOffset>20320</wp:posOffset>
                </wp:positionV>
                <wp:extent cx="115570" cy="136525"/>
                <wp:effectExtent l="0" t="0" r="11430" b="15875"/>
                <wp:wrapNone/>
                <wp:docPr id="75" name="Rectangle 75"/>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67B4" id="Rectangle 75" o:spid="_x0000_s1026" style="position:absolute;margin-left:124.6pt;margin-top:1.6pt;width:9.1pt;height:1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" filled="f" strokecolor="#00b050" strokeweight="1.25pt"/>
            </w:pict>
          </mc:Fallback>
        </mc:AlternateContent>
      </w:r>
      <w:r w:rsidR="004E53B0" w:rsidRPr="009259BB">
        <w:rPr>
          <w:rFonts w:ascii="Arial" w:hAnsi="Arial" w:cs="Arial"/>
          <w:noProof/>
          <w:sz w:val="22"/>
          <w:szCs w:val="22"/>
        </w:rPr>
        <mc:AlternateContent>
          <mc:Choice Requires="wps">
            <w:drawing>
              <wp:anchor distT="0" distB="0" distL="114300" distR="114300" simplePos="0" relativeHeight="251750400" behindDoc="0" locked="0" layoutInCell="1" allowOverlap="1" wp14:anchorId="716A1CF7" wp14:editId="3E432766">
                <wp:simplePos x="0" y="0"/>
                <wp:positionH relativeFrom="column">
                  <wp:posOffset>2461900</wp:posOffset>
                </wp:positionH>
                <wp:positionV relativeFrom="paragraph">
                  <wp:posOffset>20955</wp:posOffset>
                </wp:positionV>
                <wp:extent cx="93980" cy="136525"/>
                <wp:effectExtent l="0" t="0" r="7620" b="15875"/>
                <wp:wrapNone/>
                <wp:docPr id="76" name="Rectangle 76"/>
                <wp:cNvGraphicFramePr/>
                <a:graphic xmlns:a="http://schemas.openxmlformats.org/drawingml/2006/main">
                  <a:graphicData uri="http://schemas.microsoft.com/office/word/2010/wordprocessingShape">
                    <wps:wsp>
                      <wps:cNvSpPr/>
                      <wps:spPr>
                        <a:xfrm>
                          <a:off x="0" y="0"/>
                          <a:ext cx="9398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C1E48" id="Rectangle 76" o:spid="_x0000_s1026" style="position:absolute;margin-left:193.85pt;margin-top:1.65pt;width:7.4pt;height:1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" filled="f" strokecolor="#00b050" strokeweight="1.25pt"/>
            </w:pict>
          </mc:Fallback>
        </mc:AlternateContent>
      </w:r>
      <w:r w:rsidR="00320EFF" w:rsidRPr="009259BB">
        <w:rPr>
          <w:rFonts w:ascii="Arial" w:hAnsi="Arial" w:cs="Arial"/>
          <w:noProof/>
          <w:sz w:val="22"/>
          <w:szCs w:val="22"/>
        </w:rPr>
        <mc:AlternateContent>
          <mc:Choice Requires="wps">
            <w:drawing>
              <wp:anchor distT="0" distB="0" distL="114300" distR="114300" simplePos="0" relativeHeight="251758592" behindDoc="0" locked="0" layoutInCell="1" allowOverlap="1" wp14:anchorId="612B1AF4" wp14:editId="60EF2D29">
                <wp:simplePos x="0" y="0"/>
                <wp:positionH relativeFrom="column">
                  <wp:posOffset>5970531</wp:posOffset>
                </wp:positionH>
                <wp:positionV relativeFrom="paragraph">
                  <wp:posOffset>12065</wp:posOffset>
                </wp:positionV>
                <wp:extent cx="115570" cy="136525"/>
                <wp:effectExtent l="0" t="0" r="11430" b="15875"/>
                <wp:wrapNone/>
                <wp:docPr id="31" name="Rectangle 31"/>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527D7" id="Rectangle 31" o:spid="_x0000_s1026" style="position:absolute;margin-left:470.1pt;margin-top:.95pt;width:9.1pt;height:10.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" filled="f" strokecolor="#00b050" strokeweight="1.25pt"/>
            </w:pict>
          </mc:Fallback>
        </mc:AlternateContent>
      </w:r>
      <w:r w:rsidR="00320EFF" w:rsidRPr="009259BB">
        <w:rPr>
          <w:rFonts w:ascii="Arial" w:hAnsi="Arial" w:cs="Arial"/>
          <w:noProof/>
          <w:sz w:val="22"/>
          <w:szCs w:val="22"/>
        </w:rPr>
        <mc:AlternateContent>
          <mc:Choice Requires="wps">
            <w:drawing>
              <wp:anchor distT="0" distB="0" distL="114300" distR="114300" simplePos="0" relativeHeight="251766784" behindDoc="0" locked="0" layoutInCell="1" allowOverlap="1" wp14:anchorId="065C8892" wp14:editId="6FB64C1E">
                <wp:simplePos x="0" y="0"/>
                <wp:positionH relativeFrom="column">
                  <wp:posOffset>4746625</wp:posOffset>
                </wp:positionH>
                <wp:positionV relativeFrom="paragraph">
                  <wp:posOffset>9525</wp:posOffset>
                </wp:positionV>
                <wp:extent cx="93980" cy="136525"/>
                <wp:effectExtent l="0" t="0" r="7620" b="15875"/>
                <wp:wrapNone/>
                <wp:docPr id="28" name="Rectangle 28"/>
                <wp:cNvGraphicFramePr/>
                <a:graphic xmlns:a="http://schemas.openxmlformats.org/drawingml/2006/main">
                  <a:graphicData uri="http://schemas.microsoft.com/office/word/2010/wordprocessingShape">
                    <wps:wsp>
                      <wps:cNvSpPr/>
                      <wps:spPr>
                        <a:xfrm>
                          <a:off x="0" y="0"/>
                          <a:ext cx="9398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436F6" id="Rectangle 28" o:spid="_x0000_s1026" style="position:absolute;margin-left:373.75pt;margin-top:.75pt;width:7.4pt;height:10.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" filled="f" strokecolor="#00b050" strokeweight="1.25pt"/>
            </w:pict>
          </mc:Fallback>
        </mc:AlternateContent>
      </w:r>
      <w:r w:rsidR="00320EFF" w:rsidRPr="009259BB">
        <w:rPr>
          <w:rFonts w:ascii="Arial" w:hAnsi="Arial" w:cs="Arial"/>
          <w:noProof/>
          <w:sz w:val="22"/>
          <w:szCs w:val="22"/>
        </w:rPr>
        <mc:AlternateContent>
          <mc:Choice Requires="wps">
            <w:drawing>
              <wp:anchor distT="0" distB="0" distL="114300" distR="114300" simplePos="0" relativeHeight="251756544" behindDoc="0" locked="0" layoutInCell="1" allowOverlap="1" wp14:anchorId="256D8E09" wp14:editId="07C6B0B8">
                <wp:simplePos x="0" y="0"/>
                <wp:positionH relativeFrom="column">
                  <wp:posOffset>4834255</wp:posOffset>
                </wp:positionH>
                <wp:positionV relativeFrom="paragraph">
                  <wp:posOffset>4184</wp:posOffset>
                </wp:positionV>
                <wp:extent cx="104775" cy="146685"/>
                <wp:effectExtent l="0" t="0" r="9525" b="18415"/>
                <wp:wrapNone/>
                <wp:docPr id="82" name="Rectangle 82"/>
                <wp:cNvGraphicFramePr/>
                <a:graphic xmlns:a="http://schemas.openxmlformats.org/drawingml/2006/main">
                  <a:graphicData uri="http://schemas.microsoft.com/office/word/2010/wordprocessingShape">
                    <wps:wsp>
                      <wps:cNvSpPr/>
                      <wps:spPr>
                        <a:xfrm>
                          <a:off x="0" y="0"/>
                          <a:ext cx="104775" cy="14668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6D6E8" w14:textId="77777777" w:rsidR="00267DED" w:rsidRDefault="00267DED" w:rsidP="00267DE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D8E09" id="Rectangle 82" o:spid="_x0000_s1048" style="position:absolute;margin-left:380.65pt;margin-top:.35pt;width:8.25pt;height:1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" filled="f" strokecolor="#00b050" strokeweight="1.25pt">
                <v:textbox>
                  <w:txbxContent>
                    <w:p w14:paraId="5506D6E8" w14:textId="77777777" w:rsidR="00267DED" w:rsidRDefault="00267DED" w:rsidP="00267DED">
                      <w:pPr>
                        <w:jc w:val="center"/>
                      </w:pPr>
                      <w:r>
                        <w:t>c</w:t>
                      </w:r>
                    </w:p>
                  </w:txbxContent>
                </v:textbox>
              </v:rect>
            </w:pict>
          </mc:Fallback>
        </mc:AlternateContent>
      </w:r>
      <w:r w:rsidR="007D115D" w:rsidRPr="009259BB">
        <w:rPr>
          <w:rFonts w:ascii="Arial" w:hAnsi="Arial" w:cs="Arial"/>
          <w:noProof/>
          <w:sz w:val="22"/>
          <w:szCs w:val="22"/>
        </w:rPr>
        <mc:AlternateContent>
          <mc:Choice Requires="wps">
            <w:drawing>
              <wp:anchor distT="0" distB="0" distL="114300" distR="114300" simplePos="0" relativeHeight="251754496" behindDoc="0" locked="0" layoutInCell="1" allowOverlap="1" wp14:anchorId="2A801704" wp14:editId="0DA51808">
                <wp:simplePos x="0" y="0"/>
                <wp:positionH relativeFrom="column">
                  <wp:posOffset>3418536</wp:posOffset>
                </wp:positionH>
                <wp:positionV relativeFrom="paragraph">
                  <wp:posOffset>20955</wp:posOffset>
                </wp:positionV>
                <wp:extent cx="115570" cy="136525"/>
                <wp:effectExtent l="0" t="0" r="11430" b="15875"/>
                <wp:wrapNone/>
                <wp:docPr id="80" name="Rectangle 80"/>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5B53" id="Rectangle 80" o:spid="_x0000_s1026" style="position:absolute;margin-left:269.2pt;margin-top:1.65pt;width:9.1pt;height: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" filled="f" strokecolor="#00b050" strokeweight="1.25pt"/>
            </w:pict>
          </mc:Fallback>
        </mc:AlternateContent>
      </w:r>
      <w:r w:rsidR="007D115D" w:rsidRPr="009259BB">
        <w:rPr>
          <w:rFonts w:ascii="Arial" w:hAnsi="Arial" w:cs="Arial"/>
          <w:noProof/>
          <w:sz w:val="22"/>
          <w:szCs w:val="22"/>
        </w:rPr>
        <mc:AlternateContent>
          <mc:Choice Requires="wps">
            <w:drawing>
              <wp:anchor distT="0" distB="0" distL="114300" distR="114300" simplePos="0" relativeHeight="251753472" behindDoc="0" locked="0" layoutInCell="1" allowOverlap="1" wp14:anchorId="434ECD95" wp14:editId="0AC96779">
                <wp:simplePos x="0" y="0"/>
                <wp:positionH relativeFrom="column">
                  <wp:posOffset>3242614</wp:posOffset>
                </wp:positionH>
                <wp:positionV relativeFrom="paragraph">
                  <wp:posOffset>24130</wp:posOffset>
                </wp:positionV>
                <wp:extent cx="115570" cy="136525"/>
                <wp:effectExtent l="0" t="0" r="11430" b="15875"/>
                <wp:wrapNone/>
                <wp:docPr id="79" name="Rectangle 79"/>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30AF6" id="Rectangle 79" o:spid="_x0000_s1026" style="position:absolute;margin-left:255.3pt;margin-top:1.9pt;width:9.1pt;height:10.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" filled="f" strokecolor="#00b050" strokeweight="1.25pt"/>
            </w:pict>
          </mc:Fallback>
        </mc:AlternateContent>
      </w:r>
      <w:r w:rsidR="007D115D" w:rsidRPr="009259BB">
        <w:rPr>
          <w:rFonts w:ascii="Arial" w:hAnsi="Arial" w:cs="Arial"/>
          <w:noProof/>
          <w:sz w:val="22"/>
          <w:szCs w:val="22"/>
        </w:rPr>
        <mc:AlternateContent>
          <mc:Choice Requires="wps">
            <w:drawing>
              <wp:anchor distT="0" distB="0" distL="114300" distR="114300" simplePos="0" relativeHeight="251751424" behindDoc="0" locked="0" layoutInCell="1" allowOverlap="1" wp14:anchorId="3064EE97" wp14:editId="1D593612">
                <wp:simplePos x="0" y="0"/>
                <wp:positionH relativeFrom="column">
                  <wp:posOffset>2666696</wp:posOffset>
                </wp:positionH>
                <wp:positionV relativeFrom="paragraph">
                  <wp:posOffset>29210</wp:posOffset>
                </wp:positionV>
                <wp:extent cx="115570" cy="136525"/>
                <wp:effectExtent l="0" t="0" r="11430" b="15875"/>
                <wp:wrapNone/>
                <wp:docPr id="77" name="Rectangle 77"/>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2AC00" id="Rectangle 77" o:spid="_x0000_s1026" style="position:absolute;margin-left:210pt;margin-top:2.3pt;width:9.1pt;height:10.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" filled="f" strokecolor="#00b050" strokeweight="1.25pt"/>
            </w:pict>
          </mc:Fallback>
        </mc:AlternateContent>
      </w:r>
      <w:r w:rsidR="007D115D" w:rsidRPr="009259BB">
        <w:rPr>
          <w:rFonts w:ascii="Arial" w:hAnsi="Arial" w:cs="Arial"/>
          <w:noProof/>
          <w:sz w:val="22"/>
          <w:szCs w:val="22"/>
        </w:rPr>
        <mc:AlternateContent>
          <mc:Choice Requires="wps">
            <w:drawing>
              <wp:anchor distT="0" distB="0" distL="114300" distR="114300" simplePos="0" relativeHeight="251747328" behindDoc="0" locked="0" layoutInCell="1" allowOverlap="1" wp14:anchorId="45D589D9" wp14:editId="7F9513D9">
                <wp:simplePos x="0" y="0"/>
                <wp:positionH relativeFrom="column">
                  <wp:posOffset>1110284</wp:posOffset>
                </wp:positionH>
                <wp:positionV relativeFrom="paragraph">
                  <wp:posOffset>34925</wp:posOffset>
                </wp:positionV>
                <wp:extent cx="115570" cy="136525"/>
                <wp:effectExtent l="0" t="0" r="11430" b="15875"/>
                <wp:wrapNone/>
                <wp:docPr id="73" name="Rectangle 73"/>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585EA" id="Rectangle 73" o:spid="_x0000_s1026" style="position:absolute;margin-left:87.4pt;margin-top:2.75pt;width:9.1pt;height:10.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" filled="f" strokecolor="#00b050" strokeweight="1.25pt"/>
            </w:pict>
          </mc:Fallback>
        </mc:AlternateContent>
      </w:r>
      <w:r w:rsidR="007D115D" w:rsidRPr="009259BB">
        <w:rPr>
          <w:rFonts w:ascii="Arial" w:hAnsi="Arial" w:cs="Arial"/>
          <w:noProof/>
          <w:sz w:val="22"/>
          <w:szCs w:val="22"/>
        </w:rPr>
        <mc:AlternateContent>
          <mc:Choice Requires="wps">
            <w:drawing>
              <wp:anchor distT="0" distB="0" distL="114300" distR="114300" simplePos="0" relativeHeight="251745280" behindDoc="0" locked="0" layoutInCell="1" allowOverlap="1" wp14:anchorId="648D5B4C" wp14:editId="1DF0FC5C">
                <wp:simplePos x="0" y="0"/>
                <wp:positionH relativeFrom="column">
                  <wp:posOffset>766445</wp:posOffset>
                </wp:positionH>
                <wp:positionV relativeFrom="paragraph">
                  <wp:posOffset>26974</wp:posOffset>
                </wp:positionV>
                <wp:extent cx="115570" cy="136525"/>
                <wp:effectExtent l="0" t="0" r="11430" b="15875"/>
                <wp:wrapNone/>
                <wp:docPr id="71" name="Rectangle 71"/>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715BA" id="Rectangle 71" o:spid="_x0000_s1026" style="position:absolute;margin-left:60.35pt;margin-top:2.1pt;width:9.1pt;height:1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" filled="f" strokecolor="#00b050" strokeweight="1.25pt"/>
            </w:pict>
          </mc:Fallback>
        </mc:AlternateContent>
      </w:r>
      <w:r w:rsidR="007D115D" w:rsidRPr="009259BB">
        <w:rPr>
          <w:rFonts w:ascii="Arial" w:hAnsi="Arial" w:cs="Arial"/>
          <w:noProof/>
          <w:sz w:val="22"/>
          <w:szCs w:val="22"/>
        </w:rPr>
        <mc:AlternateContent>
          <mc:Choice Requires="wps">
            <w:drawing>
              <wp:anchor distT="0" distB="0" distL="114300" distR="114300" simplePos="0" relativeHeight="251746304" behindDoc="0" locked="0" layoutInCell="1" allowOverlap="1" wp14:anchorId="45053152" wp14:editId="064E6122">
                <wp:simplePos x="0" y="0"/>
                <wp:positionH relativeFrom="column">
                  <wp:posOffset>530860</wp:posOffset>
                </wp:positionH>
                <wp:positionV relativeFrom="paragraph">
                  <wp:posOffset>32081</wp:posOffset>
                </wp:positionV>
                <wp:extent cx="115570" cy="136525"/>
                <wp:effectExtent l="0" t="0" r="11430" b="15875"/>
                <wp:wrapNone/>
                <wp:docPr id="72" name="Rectangle 72"/>
                <wp:cNvGraphicFramePr/>
                <a:graphic xmlns:a="http://schemas.openxmlformats.org/drawingml/2006/main">
                  <a:graphicData uri="http://schemas.microsoft.com/office/word/2010/wordprocessingShape">
                    <wps:wsp>
                      <wps:cNvSpPr/>
                      <wps:spPr>
                        <a:xfrm>
                          <a:off x="0" y="0"/>
                          <a:ext cx="115570" cy="136525"/>
                        </a:xfrm>
                        <a:prstGeom prst="rect">
                          <a:avLst/>
                        </a:prstGeom>
                        <a:no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D4C22" id="Rectangle 72" o:spid="_x0000_s1026" style="position:absolute;margin-left:41.8pt;margin-top:2.55pt;width:9.1pt;height:10.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" filled="f" strokecolor="#00b050" strokeweight="1.25pt"/>
            </w:pict>
          </mc:Fallback>
        </mc:AlternateContent>
      </w:r>
      <w:r w:rsidR="00742E4B" w:rsidRPr="009259BB">
        <w:rPr>
          <w:rFonts w:ascii="Arial" w:hAnsi="Arial" w:cs="Arial"/>
          <w:noProof/>
          <w:sz w:val="22"/>
          <w:szCs w:val="22"/>
        </w:rPr>
        <mc:AlternateContent>
          <mc:Choice Requires="wps">
            <w:drawing>
              <wp:anchor distT="0" distB="0" distL="114300" distR="114300" simplePos="0" relativeHeight="251763712" behindDoc="0" locked="0" layoutInCell="1" allowOverlap="1" wp14:anchorId="60E9353D" wp14:editId="40D4EBA7">
                <wp:simplePos x="0" y="0"/>
                <wp:positionH relativeFrom="column">
                  <wp:posOffset>-56819</wp:posOffset>
                </wp:positionH>
                <wp:positionV relativeFrom="paragraph">
                  <wp:posOffset>91440</wp:posOffset>
                </wp:positionV>
                <wp:extent cx="241300" cy="0"/>
                <wp:effectExtent l="0" t="63500" r="0" b="76200"/>
                <wp:wrapNone/>
                <wp:docPr id="89" name="Straight Arrow Connector 89"/>
                <wp:cNvGraphicFramePr/>
                <a:graphic xmlns:a="http://schemas.openxmlformats.org/drawingml/2006/main">
                  <a:graphicData uri="http://schemas.microsoft.com/office/word/2010/wordprocessingShape">
                    <wps:wsp>
                      <wps:cNvCnPr/>
                      <wps:spPr>
                        <a:xfrm>
                          <a:off x="0" y="0"/>
                          <a:ext cx="2413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7A0740" id="Straight Arrow Connector 89" o:spid="_x0000_s1026" type="#_x0000_t32" style="position:absolute;margin-left:-4.45pt;margin-top:7.2pt;width:19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" strokecolor="black [3200]">
                <v:stroke endarrow="block" joinstyle="miter"/>
              </v:shape>
            </w:pict>
          </mc:Fallback>
        </mc:AlternateContent>
      </w:r>
    </w:p>
    <w:p w14:paraId="3310C6CA" w14:textId="239C47BF" w:rsidR="00F61118" w:rsidRPr="009259BB" w:rsidRDefault="00F61118" w:rsidP="009259BB">
      <w:pPr>
        <w:tabs>
          <w:tab w:val="left" w:pos="1639"/>
        </w:tabs>
        <w:spacing w:line="360" w:lineRule="auto"/>
        <w:rPr>
          <w:rFonts w:ascii="Arial" w:hAnsi="Arial" w:cs="Arial"/>
          <w:sz w:val="22"/>
          <w:szCs w:val="22"/>
        </w:rPr>
      </w:pPr>
    </w:p>
    <w:p w14:paraId="19D3CBB5" w14:textId="29D48EBF" w:rsidR="006B2175" w:rsidRPr="009259BB" w:rsidRDefault="006B2175" w:rsidP="009259BB">
      <w:pPr>
        <w:tabs>
          <w:tab w:val="left" w:pos="1639"/>
        </w:tabs>
        <w:spacing w:line="360" w:lineRule="auto"/>
        <w:rPr>
          <w:rFonts w:ascii="Arial" w:hAnsi="Arial" w:cs="Arial"/>
          <w:sz w:val="22"/>
          <w:szCs w:val="22"/>
        </w:rPr>
      </w:pPr>
    </w:p>
    <w:p w14:paraId="7D13DB91" w14:textId="5FDAC300" w:rsidR="006B2175" w:rsidRPr="00320EFF" w:rsidRDefault="006B2175" w:rsidP="009259BB">
      <w:pPr>
        <w:tabs>
          <w:tab w:val="left" w:pos="1639"/>
        </w:tabs>
        <w:spacing w:line="360" w:lineRule="auto"/>
        <w:rPr>
          <w:rFonts w:ascii="Arial" w:hAnsi="Arial" w:cs="Arial"/>
          <w:sz w:val="22"/>
          <w:szCs w:val="22"/>
        </w:rPr>
      </w:pPr>
    </w:p>
    <w:p w14:paraId="2C5D1B8A" w14:textId="65629EC8" w:rsidR="00025E3F" w:rsidRPr="009259BB" w:rsidRDefault="007476EC" w:rsidP="00335752">
      <w:pPr>
        <w:jc w:val="center"/>
        <w:rPr>
          <w:rFonts w:ascii="Arial" w:hAnsi="Arial" w:cs="Arial"/>
          <w:sz w:val="22"/>
          <w:szCs w:val="22"/>
        </w:rPr>
      </w:pPr>
      <w:r w:rsidRPr="009259BB">
        <w:rPr>
          <w:rFonts w:ascii="Arial" w:hAnsi="Arial" w:cs="Arial"/>
          <w:sz w:val="22"/>
          <w:szCs w:val="22"/>
        </w:rPr>
        <w:t>Figure 1</w:t>
      </w:r>
      <w:r w:rsidR="00BB53D0">
        <w:rPr>
          <w:rFonts w:ascii="Arial" w:hAnsi="Arial" w:cs="Arial"/>
          <w:sz w:val="22"/>
          <w:szCs w:val="22"/>
        </w:rPr>
        <w:t>4</w:t>
      </w:r>
      <w:r w:rsidRPr="009259BB">
        <w:rPr>
          <w:rFonts w:ascii="Arial" w:hAnsi="Arial" w:cs="Arial"/>
          <w:sz w:val="22"/>
          <w:szCs w:val="22"/>
        </w:rPr>
        <w:t xml:space="preserve">: Sequence </w:t>
      </w:r>
      <w:r w:rsidR="00025E3F" w:rsidRPr="009259BB">
        <w:rPr>
          <w:rFonts w:ascii="Arial" w:hAnsi="Arial" w:cs="Arial"/>
          <w:sz w:val="22"/>
          <w:szCs w:val="22"/>
        </w:rPr>
        <w:t>alignment</w:t>
      </w:r>
      <w:r w:rsidRPr="009259BB">
        <w:rPr>
          <w:rFonts w:ascii="Arial" w:hAnsi="Arial" w:cs="Arial"/>
          <w:sz w:val="22"/>
          <w:szCs w:val="22"/>
        </w:rPr>
        <w:t xml:space="preserve"> VP39, CfaS </w:t>
      </w:r>
      <w:r w:rsidR="003A3169" w:rsidRPr="009259BB">
        <w:rPr>
          <w:rFonts w:ascii="Arial" w:hAnsi="Arial" w:cs="Arial"/>
          <w:sz w:val="22"/>
          <w:szCs w:val="22"/>
        </w:rPr>
        <w:t>with &gt;</w:t>
      </w:r>
      <w:r w:rsidRPr="009259BB">
        <w:rPr>
          <w:rFonts w:ascii="Arial" w:hAnsi="Arial" w:cs="Arial"/>
          <w:sz w:val="22"/>
          <w:szCs w:val="22"/>
        </w:rPr>
        <w:t>50% sequence identity</w:t>
      </w:r>
      <w:r w:rsidR="00025E3F" w:rsidRPr="009259BB">
        <w:rPr>
          <w:rFonts w:ascii="Arial" w:hAnsi="Arial" w:cs="Arial"/>
          <w:sz w:val="22"/>
          <w:szCs w:val="22"/>
        </w:rPr>
        <w:t xml:space="preserve"> homologues specifically looking at the residues of CfaS. All residues highlighted are amino acids pointing in towards the binding pocket</w:t>
      </w:r>
      <w:r w:rsidR="003A3169" w:rsidRPr="009259BB">
        <w:rPr>
          <w:rFonts w:ascii="Arial" w:hAnsi="Arial" w:cs="Arial"/>
          <w:sz w:val="22"/>
          <w:szCs w:val="22"/>
        </w:rPr>
        <w:t xml:space="preserve">, shown earlier in Figure </w:t>
      </w:r>
      <w:r w:rsidR="00D424E9" w:rsidRPr="009259BB">
        <w:rPr>
          <w:rFonts w:ascii="Arial" w:hAnsi="Arial" w:cs="Arial"/>
          <w:sz w:val="22"/>
          <w:szCs w:val="22"/>
        </w:rPr>
        <w:t>1</w:t>
      </w:r>
      <w:r w:rsidR="00BB53D0">
        <w:rPr>
          <w:rFonts w:ascii="Arial" w:hAnsi="Arial" w:cs="Arial"/>
          <w:sz w:val="22"/>
          <w:szCs w:val="22"/>
        </w:rPr>
        <w:t>2</w:t>
      </w:r>
      <w:r w:rsidR="003A3169" w:rsidRPr="009259BB">
        <w:rPr>
          <w:rFonts w:ascii="Arial" w:hAnsi="Arial" w:cs="Arial"/>
          <w:sz w:val="22"/>
          <w:szCs w:val="22"/>
        </w:rPr>
        <w:t>.</w:t>
      </w:r>
    </w:p>
    <w:p w14:paraId="20277FF8" w14:textId="1EC1BDB8" w:rsidR="007476EC" w:rsidRPr="009259BB" w:rsidRDefault="00025E3F" w:rsidP="00335752">
      <w:pPr>
        <w:jc w:val="center"/>
        <w:rPr>
          <w:rFonts w:ascii="Arial" w:hAnsi="Arial" w:cs="Arial"/>
          <w:sz w:val="22"/>
          <w:szCs w:val="22"/>
        </w:rPr>
      </w:pPr>
      <w:r w:rsidRPr="009259BB">
        <w:rPr>
          <w:rFonts w:ascii="Arial" w:hAnsi="Arial" w:cs="Arial"/>
          <w:sz w:val="22"/>
          <w:szCs w:val="22"/>
        </w:rPr>
        <w:t>Red = low conservation (below 5), green = high conservation (above 5).</w:t>
      </w:r>
    </w:p>
    <w:p w14:paraId="460F845C" w14:textId="46D0ACD2" w:rsidR="006B2175" w:rsidRPr="009259BB" w:rsidRDefault="006B2175" w:rsidP="009259BB">
      <w:pPr>
        <w:tabs>
          <w:tab w:val="left" w:pos="1639"/>
        </w:tabs>
        <w:spacing w:line="360" w:lineRule="auto"/>
        <w:rPr>
          <w:rFonts w:ascii="Arial" w:hAnsi="Arial" w:cs="Arial"/>
          <w:sz w:val="22"/>
          <w:szCs w:val="22"/>
        </w:rPr>
      </w:pPr>
    </w:p>
    <w:p w14:paraId="23B69E17" w14:textId="7C8E7BFC" w:rsidR="00D424E9" w:rsidRPr="009259BB" w:rsidRDefault="004B5D1D" w:rsidP="009259BB">
      <w:pPr>
        <w:tabs>
          <w:tab w:val="left" w:pos="1639"/>
        </w:tabs>
        <w:spacing w:line="360" w:lineRule="auto"/>
        <w:rPr>
          <w:rFonts w:ascii="Arial" w:hAnsi="Arial" w:cs="Arial"/>
          <w:sz w:val="22"/>
          <w:szCs w:val="22"/>
        </w:rPr>
      </w:pPr>
      <w:r w:rsidRPr="009259BB">
        <w:rPr>
          <w:rFonts w:ascii="Arial" w:hAnsi="Arial" w:cs="Arial"/>
          <w:sz w:val="22"/>
          <w:szCs w:val="22"/>
        </w:rPr>
        <w:t xml:space="preserve">The residues surrounding the </w:t>
      </w:r>
      <w:r w:rsidR="00C75AA3" w:rsidRPr="009259BB">
        <w:rPr>
          <w:rFonts w:ascii="Arial" w:hAnsi="Arial" w:cs="Arial"/>
          <w:sz w:val="22"/>
          <w:szCs w:val="22"/>
        </w:rPr>
        <w:t>binding</w:t>
      </w:r>
      <w:r w:rsidRPr="009259BB">
        <w:rPr>
          <w:rFonts w:ascii="Arial" w:hAnsi="Arial" w:cs="Arial"/>
          <w:sz w:val="22"/>
          <w:szCs w:val="22"/>
        </w:rPr>
        <w:t xml:space="preserve"> pocke</w:t>
      </w:r>
      <w:r w:rsidR="00C75AA3" w:rsidRPr="009259BB">
        <w:rPr>
          <w:rFonts w:ascii="Arial" w:hAnsi="Arial" w:cs="Arial"/>
          <w:sz w:val="22"/>
          <w:szCs w:val="22"/>
        </w:rPr>
        <w:t>t</w:t>
      </w:r>
      <w:r w:rsidRPr="009259BB">
        <w:rPr>
          <w:rFonts w:ascii="Arial" w:hAnsi="Arial" w:cs="Arial"/>
          <w:sz w:val="22"/>
          <w:szCs w:val="22"/>
        </w:rPr>
        <w:t xml:space="preserve"> in CfaS are all highly conserved compared to </w:t>
      </w:r>
      <w:r w:rsidR="003A3169" w:rsidRPr="009259BB">
        <w:rPr>
          <w:rFonts w:ascii="Arial" w:hAnsi="Arial" w:cs="Arial"/>
          <w:sz w:val="22"/>
          <w:szCs w:val="22"/>
        </w:rPr>
        <w:t xml:space="preserve">VP39 </w:t>
      </w:r>
      <w:r w:rsidRPr="009259BB">
        <w:rPr>
          <w:rFonts w:ascii="Arial" w:hAnsi="Arial" w:cs="Arial"/>
          <w:sz w:val="22"/>
          <w:szCs w:val="22"/>
        </w:rPr>
        <w:t>which show</w:t>
      </w:r>
      <w:r w:rsidR="005042FD" w:rsidRPr="009259BB">
        <w:rPr>
          <w:rFonts w:ascii="Arial" w:hAnsi="Arial" w:cs="Arial"/>
          <w:sz w:val="22"/>
          <w:szCs w:val="22"/>
        </w:rPr>
        <w:t>ed more</w:t>
      </w:r>
      <w:r w:rsidRPr="009259BB">
        <w:rPr>
          <w:rFonts w:ascii="Arial" w:hAnsi="Arial" w:cs="Arial"/>
          <w:sz w:val="22"/>
          <w:szCs w:val="22"/>
        </w:rPr>
        <w:t xml:space="preserve"> variability. </w:t>
      </w:r>
      <w:r w:rsidR="005042FD" w:rsidRPr="009259BB">
        <w:rPr>
          <w:rFonts w:ascii="Arial" w:hAnsi="Arial" w:cs="Arial"/>
          <w:sz w:val="22"/>
          <w:szCs w:val="22"/>
        </w:rPr>
        <w:t>Residues showing conservation included Gln (247bp), Lys(250bp), Ile (254bp)</w:t>
      </w:r>
      <w:r w:rsidR="00BC783A" w:rsidRPr="009259BB">
        <w:rPr>
          <w:rFonts w:ascii="Arial" w:hAnsi="Arial" w:cs="Arial"/>
          <w:sz w:val="22"/>
          <w:szCs w:val="22"/>
        </w:rPr>
        <w:t>, Val-Asp(266-268bp)</w:t>
      </w:r>
      <w:r w:rsidR="000B221C" w:rsidRPr="009259BB">
        <w:rPr>
          <w:rFonts w:ascii="Arial" w:hAnsi="Arial" w:cs="Arial"/>
          <w:sz w:val="22"/>
          <w:szCs w:val="22"/>
        </w:rPr>
        <w:t>, Leu-Ala (276,278), Leu(280bp), Val-Val(331-333), Leu,</w:t>
      </w:r>
      <w:r w:rsidR="00C853AC" w:rsidRPr="009259BB">
        <w:rPr>
          <w:rFonts w:ascii="Arial" w:hAnsi="Arial" w:cs="Arial"/>
          <w:sz w:val="22"/>
          <w:szCs w:val="22"/>
        </w:rPr>
        <w:t xml:space="preserve"> </w:t>
      </w:r>
      <w:r w:rsidR="000B221C" w:rsidRPr="009259BB">
        <w:rPr>
          <w:rFonts w:ascii="Arial" w:hAnsi="Arial" w:cs="Arial"/>
          <w:sz w:val="22"/>
          <w:szCs w:val="22"/>
        </w:rPr>
        <w:t>Leu,</w:t>
      </w:r>
      <w:r w:rsidR="00C853AC" w:rsidRPr="009259BB">
        <w:rPr>
          <w:rFonts w:ascii="Arial" w:hAnsi="Arial" w:cs="Arial"/>
          <w:sz w:val="22"/>
          <w:szCs w:val="22"/>
        </w:rPr>
        <w:t xml:space="preserve"> His(365,366,367), Leu, Leu, Gln, Val(467-469-471-473). </w:t>
      </w:r>
      <w:r w:rsidR="007A519B" w:rsidRPr="009259BB">
        <w:rPr>
          <w:rFonts w:ascii="Arial" w:hAnsi="Arial" w:cs="Arial"/>
          <w:sz w:val="22"/>
          <w:szCs w:val="22"/>
        </w:rPr>
        <w:t xml:space="preserve">Again, there are some </w:t>
      </w:r>
      <w:r w:rsidR="00815A08" w:rsidRPr="009259BB">
        <w:rPr>
          <w:rFonts w:ascii="Arial" w:hAnsi="Arial" w:cs="Arial"/>
          <w:sz w:val="22"/>
          <w:szCs w:val="22"/>
        </w:rPr>
        <w:t>hydrophilic residues present such as His, Lys and Asp but most are hydroph</w:t>
      </w:r>
      <w:r w:rsidR="00A43A11" w:rsidRPr="009259BB">
        <w:rPr>
          <w:rFonts w:ascii="Arial" w:hAnsi="Arial" w:cs="Arial"/>
          <w:sz w:val="22"/>
          <w:szCs w:val="22"/>
        </w:rPr>
        <w:t>obic</w:t>
      </w:r>
      <w:r w:rsidR="00D424E9" w:rsidRPr="009259BB">
        <w:rPr>
          <w:rFonts w:ascii="Arial" w:hAnsi="Arial" w:cs="Arial"/>
          <w:sz w:val="22"/>
          <w:szCs w:val="22"/>
        </w:rPr>
        <w:t>.</w:t>
      </w:r>
    </w:p>
    <w:p w14:paraId="133B8EC2" w14:textId="77777777" w:rsidR="0012356B" w:rsidRPr="009259BB" w:rsidRDefault="0012356B" w:rsidP="009259BB">
      <w:pPr>
        <w:tabs>
          <w:tab w:val="left" w:pos="1639"/>
        </w:tabs>
        <w:spacing w:line="360" w:lineRule="auto"/>
        <w:rPr>
          <w:rFonts w:ascii="Arial" w:hAnsi="Arial" w:cs="Arial"/>
          <w:sz w:val="22"/>
          <w:szCs w:val="22"/>
        </w:rPr>
      </w:pPr>
    </w:p>
    <w:p w14:paraId="2FDB9220" w14:textId="71899A04" w:rsidR="00D424E9" w:rsidRPr="009259BB" w:rsidRDefault="00D424E9" w:rsidP="009259BB">
      <w:pPr>
        <w:spacing w:line="360" w:lineRule="auto"/>
        <w:rPr>
          <w:rFonts w:ascii="Arial" w:hAnsi="Arial" w:cs="Arial"/>
          <w:sz w:val="22"/>
          <w:szCs w:val="22"/>
        </w:rPr>
      </w:pPr>
      <w:r w:rsidRPr="009259BB">
        <w:rPr>
          <w:rFonts w:ascii="Arial" w:hAnsi="Arial" w:cs="Arial"/>
          <w:sz w:val="22"/>
          <w:szCs w:val="22"/>
        </w:rPr>
        <w:t xml:space="preserve">Since both proteins and CfaS </w:t>
      </w:r>
      <w:r w:rsidR="0012356B" w:rsidRPr="009259BB">
        <w:rPr>
          <w:rFonts w:ascii="Arial" w:hAnsi="Arial" w:cs="Arial"/>
          <w:sz w:val="22"/>
          <w:szCs w:val="22"/>
        </w:rPr>
        <w:t>homologues</w:t>
      </w:r>
      <w:r w:rsidRPr="009259BB">
        <w:rPr>
          <w:rFonts w:ascii="Arial" w:hAnsi="Arial" w:cs="Arial"/>
          <w:sz w:val="22"/>
          <w:szCs w:val="22"/>
        </w:rPr>
        <w:t xml:space="preserve"> are part of the SAM methyltransferase family, the binding region may possibly be used for a substrate to modify proteins. </w:t>
      </w:r>
    </w:p>
    <w:p w14:paraId="66AB27BE" w14:textId="69CB47D4" w:rsidR="006B2175" w:rsidRPr="009259BB" w:rsidRDefault="006B2175" w:rsidP="009259BB">
      <w:pPr>
        <w:tabs>
          <w:tab w:val="left" w:pos="1639"/>
        </w:tabs>
        <w:spacing w:line="360" w:lineRule="auto"/>
        <w:rPr>
          <w:rFonts w:ascii="Arial" w:hAnsi="Arial" w:cs="Arial"/>
          <w:sz w:val="22"/>
          <w:szCs w:val="22"/>
        </w:rPr>
      </w:pPr>
    </w:p>
    <w:p w14:paraId="31A53E1D" w14:textId="48028DFB" w:rsidR="006B2175" w:rsidRPr="009259BB" w:rsidRDefault="006B2175" w:rsidP="009259BB">
      <w:pPr>
        <w:tabs>
          <w:tab w:val="left" w:pos="1639"/>
        </w:tabs>
        <w:spacing w:line="360" w:lineRule="auto"/>
        <w:rPr>
          <w:rFonts w:ascii="Arial" w:hAnsi="Arial" w:cs="Arial"/>
          <w:sz w:val="22"/>
          <w:szCs w:val="22"/>
        </w:rPr>
      </w:pPr>
    </w:p>
    <w:p w14:paraId="39EDE52D" w14:textId="1AB9041E" w:rsidR="006B2175" w:rsidRPr="009259BB" w:rsidRDefault="006B2175" w:rsidP="009259BB">
      <w:pPr>
        <w:tabs>
          <w:tab w:val="left" w:pos="1639"/>
        </w:tabs>
        <w:spacing w:line="360" w:lineRule="auto"/>
        <w:rPr>
          <w:rFonts w:ascii="Arial" w:hAnsi="Arial" w:cs="Arial"/>
          <w:sz w:val="22"/>
          <w:szCs w:val="22"/>
        </w:rPr>
      </w:pPr>
    </w:p>
    <w:p w14:paraId="51D5B108" w14:textId="31412C14" w:rsidR="006B2175" w:rsidRPr="009259BB" w:rsidRDefault="006B2175" w:rsidP="009259BB">
      <w:pPr>
        <w:tabs>
          <w:tab w:val="left" w:pos="1639"/>
        </w:tabs>
        <w:spacing w:line="360" w:lineRule="auto"/>
        <w:rPr>
          <w:rFonts w:ascii="Arial" w:hAnsi="Arial" w:cs="Arial"/>
          <w:sz w:val="22"/>
          <w:szCs w:val="22"/>
        </w:rPr>
      </w:pPr>
    </w:p>
    <w:p w14:paraId="7B5742DF" w14:textId="5DAD6FA1" w:rsidR="00C60C9A" w:rsidRPr="009259BB" w:rsidRDefault="00C60C9A" w:rsidP="009259BB">
      <w:pPr>
        <w:tabs>
          <w:tab w:val="left" w:pos="1639"/>
        </w:tabs>
        <w:spacing w:line="360" w:lineRule="auto"/>
        <w:rPr>
          <w:rFonts w:ascii="Arial" w:hAnsi="Arial" w:cs="Arial"/>
          <w:sz w:val="22"/>
          <w:szCs w:val="22"/>
        </w:rPr>
      </w:pPr>
    </w:p>
    <w:p w14:paraId="61A04ED3" w14:textId="5DFCDE99" w:rsidR="00C60C9A" w:rsidRPr="009259BB" w:rsidRDefault="00C60C9A" w:rsidP="009259BB">
      <w:pPr>
        <w:tabs>
          <w:tab w:val="left" w:pos="1639"/>
        </w:tabs>
        <w:spacing w:line="360" w:lineRule="auto"/>
        <w:rPr>
          <w:rFonts w:ascii="Arial" w:hAnsi="Arial" w:cs="Arial"/>
          <w:sz w:val="22"/>
          <w:szCs w:val="22"/>
        </w:rPr>
      </w:pPr>
    </w:p>
    <w:p w14:paraId="48F48DA4" w14:textId="68EAA24B" w:rsidR="00C60C9A" w:rsidRPr="009259BB" w:rsidRDefault="00C60C9A" w:rsidP="009259BB">
      <w:pPr>
        <w:tabs>
          <w:tab w:val="left" w:pos="1639"/>
        </w:tabs>
        <w:spacing w:line="360" w:lineRule="auto"/>
        <w:rPr>
          <w:rFonts w:ascii="Arial" w:hAnsi="Arial" w:cs="Arial"/>
          <w:sz w:val="22"/>
          <w:szCs w:val="22"/>
        </w:rPr>
      </w:pPr>
    </w:p>
    <w:p w14:paraId="0C610FA9" w14:textId="77777777" w:rsidR="00C60C9A" w:rsidRPr="009259BB" w:rsidRDefault="00C60C9A" w:rsidP="009259BB">
      <w:pPr>
        <w:tabs>
          <w:tab w:val="left" w:pos="1639"/>
        </w:tabs>
        <w:spacing w:line="360" w:lineRule="auto"/>
        <w:rPr>
          <w:rFonts w:ascii="Arial" w:hAnsi="Arial" w:cs="Arial"/>
          <w:sz w:val="22"/>
          <w:szCs w:val="22"/>
        </w:rPr>
      </w:pPr>
    </w:p>
    <w:p w14:paraId="729099EB" w14:textId="77777777" w:rsidR="00C60C9A" w:rsidRPr="009259BB" w:rsidRDefault="00C60C9A" w:rsidP="009259BB">
      <w:pPr>
        <w:tabs>
          <w:tab w:val="left" w:pos="1639"/>
        </w:tabs>
        <w:spacing w:line="360" w:lineRule="auto"/>
        <w:rPr>
          <w:rFonts w:ascii="Arial" w:hAnsi="Arial" w:cs="Arial"/>
          <w:sz w:val="22"/>
          <w:szCs w:val="22"/>
        </w:rPr>
      </w:pPr>
    </w:p>
    <w:p w14:paraId="5DEABE19" w14:textId="5C792D8F" w:rsidR="006B2175" w:rsidRPr="009259BB" w:rsidRDefault="006B2175" w:rsidP="009259BB">
      <w:pPr>
        <w:tabs>
          <w:tab w:val="left" w:pos="1639"/>
        </w:tabs>
        <w:spacing w:line="360" w:lineRule="auto"/>
        <w:rPr>
          <w:rFonts w:ascii="Arial" w:hAnsi="Arial" w:cs="Arial"/>
          <w:sz w:val="22"/>
          <w:szCs w:val="22"/>
        </w:rPr>
      </w:pPr>
    </w:p>
    <w:p w14:paraId="3884258E" w14:textId="40A19BB7" w:rsidR="006B2175" w:rsidRPr="009259BB" w:rsidRDefault="006B2175" w:rsidP="009259BB">
      <w:pPr>
        <w:tabs>
          <w:tab w:val="left" w:pos="1639"/>
        </w:tabs>
        <w:spacing w:line="360" w:lineRule="auto"/>
        <w:rPr>
          <w:rFonts w:ascii="Arial" w:hAnsi="Arial" w:cs="Arial"/>
          <w:sz w:val="22"/>
          <w:szCs w:val="22"/>
        </w:rPr>
      </w:pPr>
    </w:p>
    <w:p w14:paraId="12DFA13C" w14:textId="283947E6" w:rsidR="006B2175" w:rsidRPr="009259BB" w:rsidRDefault="006B2175" w:rsidP="009259BB">
      <w:pPr>
        <w:tabs>
          <w:tab w:val="left" w:pos="1639"/>
        </w:tabs>
        <w:spacing w:line="360" w:lineRule="auto"/>
        <w:rPr>
          <w:rFonts w:ascii="Arial" w:hAnsi="Arial" w:cs="Arial"/>
          <w:sz w:val="22"/>
          <w:szCs w:val="22"/>
        </w:rPr>
      </w:pPr>
    </w:p>
    <w:p w14:paraId="2082CF65" w14:textId="19A1AF76" w:rsidR="006B2175" w:rsidRPr="00335752" w:rsidRDefault="00335752" w:rsidP="00335752">
      <w:pPr>
        <w:pStyle w:val="Heading1"/>
        <w:rPr>
          <w:rFonts w:ascii="Arial" w:hAnsi="Arial" w:cs="Arial"/>
          <w:color w:val="000000" w:themeColor="text1"/>
          <w:sz w:val="24"/>
          <w:szCs w:val="24"/>
        </w:rPr>
      </w:pPr>
      <w:r>
        <w:br w:type="page"/>
      </w:r>
      <w:bookmarkStart w:id="8" w:name="_Toc97517887"/>
      <w:r w:rsidR="006B2175" w:rsidRPr="00335752">
        <w:rPr>
          <w:rFonts w:ascii="Arial" w:hAnsi="Arial" w:cs="Arial"/>
          <w:color w:val="000000" w:themeColor="text1"/>
          <w:sz w:val="24"/>
          <w:szCs w:val="24"/>
        </w:rPr>
        <w:lastRenderedPageBreak/>
        <w:t>Discussio</w:t>
      </w:r>
      <w:r w:rsidR="00B06B01" w:rsidRPr="00335752">
        <w:rPr>
          <w:rFonts w:ascii="Arial" w:hAnsi="Arial" w:cs="Arial"/>
          <w:color w:val="000000" w:themeColor="text1"/>
          <w:sz w:val="24"/>
          <w:szCs w:val="24"/>
        </w:rPr>
        <w:t>n</w:t>
      </w:r>
      <w:bookmarkEnd w:id="8"/>
    </w:p>
    <w:p w14:paraId="68ABF3A0" w14:textId="6AD506A6" w:rsidR="00757479" w:rsidRDefault="00757479" w:rsidP="009259BB">
      <w:pPr>
        <w:tabs>
          <w:tab w:val="left" w:pos="1639"/>
        </w:tabs>
        <w:spacing w:line="360" w:lineRule="auto"/>
        <w:rPr>
          <w:rFonts w:ascii="Arial" w:hAnsi="Arial" w:cs="Arial"/>
          <w:color w:val="7030A0"/>
          <w:sz w:val="22"/>
          <w:szCs w:val="22"/>
        </w:rPr>
      </w:pPr>
    </w:p>
    <w:p w14:paraId="096D04C5" w14:textId="77777777" w:rsidR="00335752" w:rsidRPr="009259BB" w:rsidRDefault="00335752" w:rsidP="009259BB">
      <w:pPr>
        <w:tabs>
          <w:tab w:val="left" w:pos="1639"/>
        </w:tabs>
        <w:spacing w:line="360" w:lineRule="auto"/>
        <w:rPr>
          <w:rFonts w:ascii="Arial" w:hAnsi="Arial" w:cs="Arial"/>
          <w:color w:val="7030A0"/>
          <w:sz w:val="22"/>
          <w:szCs w:val="22"/>
        </w:rPr>
      </w:pPr>
    </w:p>
    <w:p w14:paraId="1F88F95D" w14:textId="6D3601DB" w:rsidR="00662EA2" w:rsidRPr="009259BB" w:rsidRDefault="00085117" w:rsidP="009259BB">
      <w:pPr>
        <w:tabs>
          <w:tab w:val="left" w:pos="1639"/>
        </w:tabs>
        <w:spacing w:line="360" w:lineRule="auto"/>
        <w:rPr>
          <w:rFonts w:ascii="Arial" w:hAnsi="Arial" w:cs="Arial"/>
          <w:sz w:val="22"/>
          <w:szCs w:val="22"/>
        </w:rPr>
      </w:pPr>
      <w:r w:rsidRPr="009259BB">
        <w:rPr>
          <w:rFonts w:ascii="Arial" w:hAnsi="Arial" w:cs="Arial"/>
          <w:sz w:val="22"/>
          <w:szCs w:val="22"/>
        </w:rPr>
        <w:t xml:space="preserve">The purpose of this </w:t>
      </w:r>
      <w:r w:rsidR="0022225E" w:rsidRPr="009259BB">
        <w:rPr>
          <w:rFonts w:ascii="Arial" w:hAnsi="Arial" w:cs="Arial"/>
          <w:sz w:val="22"/>
          <w:szCs w:val="22"/>
        </w:rPr>
        <w:t>project</w:t>
      </w:r>
      <w:r w:rsidRPr="009259BB">
        <w:rPr>
          <w:rFonts w:ascii="Arial" w:hAnsi="Arial" w:cs="Arial"/>
          <w:sz w:val="22"/>
          <w:szCs w:val="22"/>
        </w:rPr>
        <w:t xml:space="preserve"> was to </w:t>
      </w:r>
      <w:r w:rsidR="0022225E" w:rsidRPr="009259BB">
        <w:rPr>
          <w:rFonts w:ascii="Arial" w:hAnsi="Arial" w:cs="Arial"/>
          <w:sz w:val="22"/>
          <w:szCs w:val="22"/>
        </w:rPr>
        <w:t xml:space="preserve">study the evolutionary and structural analysis of CfaS, this was </w:t>
      </w:r>
      <w:r w:rsidR="00AF30F4" w:rsidRPr="009259BB">
        <w:rPr>
          <w:rFonts w:ascii="Arial" w:hAnsi="Arial" w:cs="Arial"/>
          <w:sz w:val="22"/>
          <w:szCs w:val="22"/>
        </w:rPr>
        <w:t>carried out by</w:t>
      </w:r>
      <w:r w:rsidR="0022225E" w:rsidRPr="009259BB">
        <w:rPr>
          <w:rFonts w:ascii="Arial" w:hAnsi="Arial" w:cs="Arial"/>
          <w:sz w:val="22"/>
          <w:szCs w:val="22"/>
        </w:rPr>
        <w:t xml:space="preserve"> investigating the domains and homologues</w:t>
      </w:r>
      <w:r w:rsidR="003D6329" w:rsidRPr="009259BB">
        <w:rPr>
          <w:rFonts w:ascii="Arial" w:hAnsi="Arial" w:cs="Arial"/>
          <w:sz w:val="22"/>
          <w:szCs w:val="22"/>
        </w:rPr>
        <w:t xml:space="preserve"> of CfaS</w:t>
      </w:r>
      <w:r w:rsidR="0022225E" w:rsidRPr="009259BB">
        <w:rPr>
          <w:rFonts w:ascii="Arial" w:hAnsi="Arial" w:cs="Arial"/>
          <w:sz w:val="22"/>
          <w:szCs w:val="22"/>
        </w:rPr>
        <w:t xml:space="preserve"> to identify if horizontal gene transfer was taking place across species as well as </w:t>
      </w:r>
      <w:r w:rsidR="00A94515" w:rsidRPr="009259BB">
        <w:rPr>
          <w:rFonts w:ascii="Arial" w:hAnsi="Arial" w:cs="Arial"/>
          <w:sz w:val="22"/>
          <w:szCs w:val="22"/>
        </w:rPr>
        <w:t>identify</w:t>
      </w:r>
      <w:r w:rsidR="00AF30F4" w:rsidRPr="009259BB">
        <w:rPr>
          <w:rFonts w:ascii="Arial" w:hAnsi="Arial" w:cs="Arial"/>
          <w:sz w:val="22"/>
          <w:szCs w:val="22"/>
        </w:rPr>
        <w:t xml:space="preserve"> any</w:t>
      </w:r>
      <w:r w:rsidR="00A94515" w:rsidRPr="009259BB">
        <w:rPr>
          <w:rFonts w:ascii="Arial" w:hAnsi="Arial" w:cs="Arial"/>
          <w:sz w:val="22"/>
          <w:szCs w:val="22"/>
        </w:rPr>
        <w:t xml:space="preserve"> </w:t>
      </w:r>
      <w:r w:rsidR="00786A36" w:rsidRPr="009259BB">
        <w:rPr>
          <w:rFonts w:ascii="Arial" w:hAnsi="Arial" w:cs="Arial"/>
          <w:sz w:val="22"/>
          <w:szCs w:val="22"/>
        </w:rPr>
        <w:t>conservation across kingdoms</w:t>
      </w:r>
      <w:r w:rsidR="00CA7943">
        <w:rPr>
          <w:rFonts w:ascii="Arial" w:hAnsi="Arial" w:cs="Arial"/>
          <w:sz w:val="22"/>
          <w:szCs w:val="22"/>
        </w:rPr>
        <w:t xml:space="preserve"> specifically in the SAM methyltransferase family</w:t>
      </w:r>
      <w:r w:rsidR="00786A36" w:rsidRPr="009259BB">
        <w:rPr>
          <w:rFonts w:ascii="Arial" w:hAnsi="Arial" w:cs="Arial"/>
          <w:sz w:val="22"/>
          <w:szCs w:val="22"/>
        </w:rPr>
        <w:t>.</w:t>
      </w:r>
    </w:p>
    <w:p w14:paraId="693B1F2F" w14:textId="77777777" w:rsidR="00926AF9" w:rsidRPr="009259BB" w:rsidRDefault="00926AF9" w:rsidP="009259BB">
      <w:pPr>
        <w:tabs>
          <w:tab w:val="left" w:pos="1639"/>
        </w:tabs>
        <w:spacing w:line="360" w:lineRule="auto"/>
        <w:rPr>
          <w:rFonts w:ascii="Arial" w:hAnsi="Arial" w:cs="Arial"/>
          <w:sz w:val="22"/>
          <w:szCs w:val="22"/>
        </w:rPr>
      </w:pPr>
    </w:p>
    <w:p w14:paraId="338F2876" w14:textId="0AD0F735" w:rsidR="006B2175" w:rsidRPr="009259BB" w:rsidRDefault="006B2175" w:rsidP="009259BB">
      <w:pPr>
        <w:tabs>
          <w:tab w:val="left" w:pos="1639"/>
        </w:tabs>
        <w:spacing w:line="360" w:lineRule="auto"/>
        <w:rPr>
          <w:rFonts w:ascii="Arial" w:hAnsi="Arial" w:cs="Arial"/>
          <w:sz w:val="22"/>
          <w:szCs w:val="22"/>
        </w:rPr>
      </w:pPr>
      <w:r w:rsidRPr="009259BB">
        <w:rPr>
          <w:rFonts w:ascii="Arial" w:hAnsi="Arial" w:cs="Arial"/>
          <w:sz w:val="22"/>
          <w:szCs w:val="22"/>
        </w:rPr>
        <w:t>The results show</w:t>
      </w:r>
      <w:r w:rsidR="00AF30F4" w:rsidRPr="009259BB">
        <w:rPr>
          <w:rFonts w:ascii="Arial" w:hAnsi="Arial" w:cs="Arial"/>
          <w:sz w:val="22"/>
          <w:szCs w:val="22"/>
        </w:rPr>
        <w:t xml:space="preserve">ed that the </w:t>
      </w:r>
      <w:r w:rsidR="001B170C" w:rsidRPr="009259BB">
        <w:rPr>
          <w:rFonts w:ascii="Arial" w:hAnsi="Arial" w:cs="Arial"/>
          <w:sz w:val="22"/>
          <w:szCs w:val="22"/>
        </w:rPr>
        <w:t>Mycolic</w:t>
      </w:r>
      <w:r w:rsidRPr="009259BB">
        <w:rPr>
          <w:rFonts w:ascii="Arial" w:hAnsi="Arial" w:cs="Arial"/>
          <w:sz w:val="22"/>
          <w:szCs w:val="22"/>
        </w:rPr>
        <w:t xml:space="preserve"> acid cyclopropane fatty acid synthetase</w:t>
      </w:r>
      <w:r w:rsidR="00AF30F4" w:rsidRPr="009259BB">
        <w:rPr>
          <w:rFonts w:ascii="Arial" w:hAnsi="Arial" w:cs="Arial"/>
          <w:sz w:val="22"/>
          <w:szCs w:val="22"/>
        </w:rPr>
        <w:t xml:space="preserve"> (</w:t>
      </w:r>
      <w:r w:rsidR="007E709B" w:rsidRPr="009259BB">
        <w:rPr>
          <w:rFonts w:ascii="Arial" w:hAnsi="Arial" w:cs="Arial"/>
          <w:sz w:val="22"/>
          <w:szCs w:val="22"/>
        </w:rPr>
        <w:t>CmaS</w:t>
      </w:r>
      <w:r w:rsidR="00AF30F4" w:rsidRPr="009259BB">
        <w:rPr>
          <w:rFonts w:ascii="Arial" w:hAnsi="Arial" w:cs="Arial"/>
          <w:sz w:val="22"/>
          <w:szCs w:val="22"/>
        </w:rPr>
        <w:t>)</w:t>
      </w:r>
      <w:r w:rsidRPr="009259BB">
        <w:rPr>
          <w:rFonts w:ascii="Arial" w:hAnsi="Arial" w:cs="Arial"/>
          <w:sz w:val="22"/>
          <w:szCs w:val="22"/>
        </w:rPr>
        <w:t xml:space="preserve"> </w:t>
      </w:r>
      <w:r w:rsidR="0030381B" w:rsidRPr="009259BB">
        <w:rPr>
          <w:rFonts w:ascii="Arial" w:hAnsi="Arial" w:cs="Arial"/>
          <w:sz w:val="22"/>
          <w:szCs w:val="22"/>
        </w:rPr>
        <w:t xml:space="preserve">have not only a high protein </w:t>
      </w:r>
      <w:r w:rsidR="007E709B" w:rsidRPr="009259BB">
        <w:rPr>
          <w:rFonts w:ascii="Arial" w:hAnsi="Arial" w:cs="Arial"/>
          <w:sz w:val="22"/>
          <w:szCs w:val="22"/>
        </w:rPr>
        <w:t>percentage</w:t>
      </w:r>
      <w:r w:rsidR="0030381B" w:rsidRPr="009259BB">
        <w:rPr>
          <w:rFonts w:ascii="Arial" w:hAnsi="Arial" w:cs="Arial"/>
          <w:sz w:val="22"/>
          <w:szCs w:val="22"/>
        </w:rPr>
        <w:t xml:space="preserve"> identity but also seem to have converged on a </w:t>
      </w:r>
      <w:r w:rsidR="007E709B" w:rsidRPr="009259BB">
        <w:rPr>
          <w:rFonts w:ascii="Arial" w:hAnsi="Arial" w:cs="Arial"/>
          <w:sz w:val="22"/>
          <w:szCs w:val="22"/>
        </w:rPr>
        <w:t>similar</w:t>
      </w:r>
      <w:r w:rsidR="0030381B" w:rsidRPr="009259BB">
        <w:rPr>
          <w:rFonts w:ascii="Arial" w:hAnsi="Arial" w:cs="Arial"/>
          <w:sz w:val="22"/>
          <w:szCs w:val="22"/>
        </w:rPr>
        <w:t xml:space="preserve"> function </w:t>
      </w:r>
      <w:r w:rsidR="00FB7CA1" w:rsidRPr="009259BB">
        <w:rPr>
          <w:rFonts w:ascii="Arial" w:hAnsi="Arial" w:cs="Arial"/>
          <w:sz w:val="22"/>
          <w:szCs w:val="22"/>
        </w:rPr>
        <w:t xml:space="preserve">from the data shown </w:t>
      </w:r>
      <w:r w:rsidR="001B170C" w:rsidRPr="009259BB">
        <w:rPr>
          <w:rFonts w:ascii="Arial" w:hAnsi="Arial" w:cs="Arial"/>
          <w:sz w:val="22"/>
          <w:szCs w:val="22"/>
        </w:rPr>
        <w:t>in</w:t>
      </w:r>
      <w:r w:rsidR="00FB7CA1" w:rsidRPr="009259BB">
        <w:rPr>
          <w:rFonts w:ascii="Arial" w:hAnsi="Arial" w:cs="Arial"/>
          <w:sz w:val="22"/>
          <w:szCs w:val="22"/>
        </w:rPr>
        <w:t xml:space="preserve"> </w:t>
      </w:r>
      <w:r w:rsidR="0030381B" w:rsidRPr="009259BB">
        <w:rPr>
          <w:rFonts w:ascii="Arial" w:hAnsi="Arial" w:cs="Arial"/>
          <w:sz w:val="22"/>
          <w:szCs w:val="22"/>
        </w:rPr>
        <w:t>the phylogenetic tree</w:t>
      </w:r>
      <w:r w:rsidR="00FD4E69" w:rsidRPr="009259BB">
        <w:rPr>
          <w:rFonts w:ascii="Arial" w:hAnsi="Arial" w:cs="Arial"/>
          <w:sz w:val="22"/>
          <w:szCs w:val="22"/>
        </w:rPr>
        <w:t xml:space="preserve"> and previous studies</w:t>
      </w:r>
      <w:r w:rsidR="0030381B" w:rsidRPr="009259BB">
        <w:rPr>
          <w:rFonts w:ascii="Arial" w:hAnsi="Arial" w:cs="Arial"/>
          <w:sz w:val="22"/>
          <w:szCs w:val="22"/>
        </w:rPr>
        <w:t xml:space="preserve">. </w:t>
      </w:r>
      <w:r w:rsidR="00FD4E69" w:rsidRPr="009259BB">
        <w:rPr>
          <w:rFonts w:ascii="Arial" w:hAnsi="Arial" w:cs="Arial"/>
          <w:sz w:val="22"/>
          <w:szCs w:val="22"/>
        </w:rPr>
        <w:t>CmaS modifies mycolic acid and 3 classes of mycolic acids have been found to be p</w:t>
      </w:r>
      <w:r w:rsidR="005E0787" w:rsidRPr="009259BB">
        <w:rPr>
          <w:rFonts w:ascii="Arial" w:hAnsi="Arial" w:cs="Arial"/>
          <w:sz w:val="22"/>
          <w:szCs w:val="22"/>
        </w:rPr>
        <w:t>roduced i</w:t>
      </w:r>
      <w:r w:rsidR="00FD4E69" w:rsidRPr="009259BB">
        <w:rPr>
          <w:rFonts w:ascii="Arial" w:hAnsi="Arial" w:cs="Arial"/>
          <w:sz w:val="22"/>
          <w:szCs w:val="22"/>
        </w:rPr>
        <w:t xml:space="preserve">n mycobacterium </w:t>
      </w:r>
      <w:r w:rsidR="00FB7CA1" w:rsidRPr="009259BB">
        <w:rPr>
          <w:rFonts w:ascii="Arial" w:hAnsi="Arial" w:cs="Arial"/>
          <w:sz w:val="22"/>
          <w:szCs w:val="22"/>
        </w:rPr>
        <w:t>tuberculosis</w:t>
      </w:r>
      <w:r w:rsidR="00FD4E69" w:rsidRPr="009259BB">
        <w:rPr>
          <w:rFonts w:ascii="Arial" w:hAnsi="Arial" w:cs="Arial"/>
          <w:sz w:val="22"/>
          <w:szCs w:val="22"/>
        </w:rPr>
        <w:t xml:space="preserve"> according to their </w:t>
      </w:r>
      <w:r w:rsidR="005E0787" w:rsidRPr="009259BB">
        <w:rPr>
          <w:rFonts w:ascii="Arial" w:hAnsi="Arial" w:cs="Arial"/>
          <w:sz w:val="22"/>
          <w:szCs w:val="22"/>
        </w:rPr>
        <w:t>modifications</w:t>
      </w:r>
      <w:r w:rsidR="00FD4E69" w:rsidRPr="009259BB">
        <w:rPr>
          <w:rFonts w:ascii="Arial" w:hAnsi="Arial" w:cs="Arial"/>
          <w:sz w:val="22"/>
          <w:szCs w:val="22"/>
        </w:rPr>
        <w:t xml:space="preserve"> at two </w:t>
      </w:r>
      <w:r w:rsidR="00993B38" w:rsidRPr="009259BB">
        <w:rPr>
          <w:rFonts w:ascii="Arial" w:hAnsi="Arial" w:cs="Arial"/>
          <w:sz w:val="22"/>
          <w:szCs w:val="22"/>
        </w:rPr>
        <w:t>positions:</w:t>
      </w:r>
      <w:r w:rsidR="00FD4E69" w:rsidRPr="009259BB">
        <w:rPr>
          <w:rFonts w:ascii="Arial" w:hAnsi="Arial" w:cs="Arial"/>
          <w:sz w:val="22"/>
          <w:szCs w:val="22"/>
        </w:rPr>
        <w:t xml:space="preserve"> distal or proximal</w:t>
      </w:r>
      <w:r w:rsidR="00FF633E" w:rsidRPr="009259BB">
        <w:rPr>
          <w:rFonts w:ascii="Arial" w:hAnsi="Arial" w:cs="Arial"/>
          <w:sz w:val="22"/>
          <w:szCs w:val="22"/>
        </w:rPr>
        <w:t>.</w:t>
      </w:r>
    </w:p>
    <w:p w14:paraId="4F4BB285" w14:textId="00D218D3" w:rsidR="00B75D2D" w:rsidRPr="009259BB" w:rsidRDefault="00E7517F" w:rsidP="009259BB">
      <w:pPr>
        <w:spacing w:line="360" w:lineRule="auto"/>
        <w:rPr>
          <w:rFonts w:ascii="Arial" w:hAnsi="Arial" w:cs="Arial"/>
          <w:sz w:val="22"/>
          <w:szCs w:val="22"/>
        </w:rPr>
      </w:pPr>
      <w:r w:rsidRPr="009259BB">
        <w:rPr>
          <w:rFonts w:ascii="Arial" w:hAnsi="Arial" w:cs="Arial"/>
          <w:sz w:val="22"/>
          <w:szCs w:val="22"/>
        </w:rPr>
        <w:t xml:space="preserve">A mycolic acid cyclopropane synthetase, (cmaA1) was found to be one of the proteins modifying these mycolic acids </w:t>
      </w:r>
      <w:r w:rsidR="00993B38" w:rsidRPr="009259BB">
        <w:rPr>
          <w:rFonts w:ascii="Arial" w:hAnsi="Arial" w:cs="Arial"/>
          <w:sz w:val="22"/>
          <w:szCs w:val="22"/>
        </w:rPr>
        <w:t>(Verma et al,2020</w:t>
      </w:r>
      <w:r w:rsidR="001C709D" w:rsidRPr="009259BB">
        <w:rPr>
          <w:rFonts w:ascii="Arial" w:hAnsi="Arial" w:cs="Arial"/>
          <w:sz w:val="22"/>
          <w:szCs w:val="22"/>
        </w:rPr>
        <w:t xml:space="preserve">; </w:t>
      </w:r>
      <w:r w:rsidRPr="009259BB">
        <w:rPr>
          <w:rFonts w:ascii="Arial" w:hAnsi="Arial" w:cs="Arial"/>
          <w:sz w:val="22"/>
          <w:szCs w:val="22"/>
        </w:rPr>
        <w:t xml:space="preserve">Yuan et al,1995). This was identified by its high homology to the SAM-dependant methyltransferase, CfaS found in </w:t>
      </w:r>
      <w:r w:rsidRPr="009259BB">
        <w:rPr>
          <w:rFonts w:ascii="Arial" w:hAnsi="Arial" w:cs="Arial"/>
          <w:i/>
          <w:iCs/>
          <w:sz w:val="22"/>
          <w:szCs w:val="22"/>
        </w:rPr>
        <w:t>E.coli</w:t>
      </w:r>
      <w:r w:rsidRPr="009259BB">
        <w:rPr>
          <w:rFonts w:ascii="Arial" w:hAnsi="Arial" w:cs="Arial"/>
          <w:sz w:val="22"/>
          <w:szCs w:val="22"/>
        </w:rPr>
        <w:t xml:space="preserve"> (Wang et al, 1992), and it showed to form cyclopropane rings at the distal region on mycolic acids. </w:t>
      </w:r>
    </w:p>
    <w:p w14:paraId="481A7804" w14:textId="77777777" w:rsidR="001C709D" w:rsidRPr="009259BB" w:rsidRDefault="002146B8" w:rsidP="009259BB">
      <w:pPr>
        <w:spacing w:line="360" w:lineRule="auto"/>
        <w:rPr>
          <w:rFonts w:ascii="Arial" w:hAnsi="Arial" w:cs="Arial"/>
          <w:sz w:val="22"/>
          <w:szCs w:val="22"/>
        </w:rPr>
      </w:pPr>
      <w:r w:rsidRPr="009259BB">
        <w:rPr>
          <w:rFonts w:ascii="Arial" w:hAnsi="Arial" w:cs="Arial"/>
          <w:sz w:val="22"/>
          <w:szCs w:val="22"/>
        </w:rPr>
        <w:t xml:space="preserve">This is similar to the action of CfaS in </w:t>
      </w:r>
      <w:r w:rsidRPr="009259BB">
        <w:rPr>
          <w:rFonts w:ascii="Arial" w:hAnsi="Arial" w:cs="Arial"/>
          <w:i/>
          <w:iCs/>
          <w:sz w:val="22"/>
          <w:szCs w:val="22"/>
        </w:rPr>
        <w:t>Leishmania infantum</w:t>
      </w:r>
      <w:r w:rsidRPr="009259BB">
        <w:rPr>
          <w:rFonts w:ascii="Arial" w:hAnsi="Arial" w:cs="Arial"/>
          <w:sz w:val="22"/>
          <w:szCs w:val="22"/>
        </w:rPr>
        <w:t xml:space="preserve"> as it produce</w:t>
      </w:r>
      <w:r w:rsidR="00D740DE" w:rsidRPr="009259BB">
        <w:rPr>
          <w:rFonts w:ascii="Arial" w:hAnsi="Arial" w:cs="Arial"/>
          <w:sz w:val="22"/>
          <w:szCs w:val="22"/>
        </w:rPr>
        <w:t>s</w:t>
      </w:r>
      <w:r w:rsidRPr="009259BB">
        <w:rPr>
          <w:rFonts w:ascii="Arial" w:hAnsi="Arial" w:cs="Arial"/>
          <w:sz w:val="22"/>
          <w:szCs w:val="22"/>
        </w:rPr>
        <w:t xml:space="preserve"> cyclopropane rings but on fatty acids. </w:t>
      </w:r>
    </w:p>
    <w:p w14:paraId="3A1E8A33" w14:textId="71C149BE" w:rsidR="00906337" w:rsidRPr="009259BB" w:rsidRDefault="002146B8" w:rsidP="009259BB">
      <w:pPr>
        <w:spacing w:line="360" w:lineRule="auto"/>
        <w:rPr>
          <w:rFonts w:ascii="Arial" w:hAnsi="Arial" w:cs="Arial"/>
          <w:sz w:val="22"/>
          <w:szCs w:val="22"/>
        </w:rPr>
      </w:pPr>
      <w:r w:rsidRPr="009259BB">
        <w:rPr>
          <w:rFonts w:ascii="Arial" w:hAnsi="Arial" w:cs="Arial"/>
          <w:sz w:val="22"/>
          <w:szCs w:val="22"/>
        </w:rPr>
        <w:t xml:space="preserve">This evidence along with the studies showing that </w:t>
      </w:r>
      <w:r w:rsidR="00906337" w:rsidRPr="009259BB">
        <w:rPr>
          <w:rFonts w:ascii="Arial" w:hAnsi="Arial" w:cs="Arial"/>
          <w:sz w:val="22"/>
          <w:szCs w:val="22"/>
        </w:rPr>
        <w:t>cyclopropane</w:t>
      </w:r>
      <w:r w:rsidRPr="009259BB">
        <w:rPr>
          <w:rFonts w:ascii="Arial" w:hAnsi="Arial" w:cs="Arial"/>
          <w:sz w:val="22"/>
          <w:szCs w:val="22"/>
        </w:rPr>
        <w:t xml:space="preserve"> rings are a modifica</w:t>
      </w:r>
      <w:r w:rsidR="005E311D" w:rsidRPr="009259BB">
        <w:rPr>
          <w:rFonts w:ascii="Arial" w:hAnsi="Arial" w:cs="Arial"/>
          <w:sz w:val="22"/>
          <w:szCs w:val="22"/>
        </w:rPr>
        <w:t xml:space="preserve">tion found in many bacteria species but </w:t>
      </w:r>
      <w:r w:rsidR="00906337" w:rsidRPr="009259BB">
        <w:rPr>
          <w:rFonts w:ascii="Arial" w:hAnsi="Arial" w:cs="Arial"/>
          <w:sz w:val="22"/>
          <w:szCs w:val="22"/>
        </w:rPr>
        <w:t>limit</w:t>
      </w:r>
      <w:r w:rsidR="00D740DE" w:rsidRPr="009259BB">
        <w:rPr>
          <w:rFonts w:ascii="Arial" w:hAnsi="Arial" w:cs="Arial"/>
          <w:sz w:val="22"/>
          <w:szCs w:val="22"/>
        </w:rPr>
        <w:t>ed in</w:t>
      </w:r>
      <w:r w:rsidR="005E311D" w:rsidRPr="009259BB">
        <w:rPr>
          <w:rFonts w:ascii="Arial" w:hAnsi="Arial" w:cs="Arial"/>
          <w:sz w:val="22"/>
          <w:szCs w:val="22"/>
        </w:rPr>
        <w:t xml:space="preserve"> </w:t>
      </w:r>
      <w:r w:rsidR="00906337" w:rsidRPr="009259BB">
        <w:rPr>
          <w:rFonts w:ascii="Arial" w:hAnsi="Arial" w:cs="Arial"/>
          <w:sz w:val="22"/>
          <w:szCs w:val="22"/>
        </w:rPr>
        <w:t>eukaryotes</w:t>
      </w:r>
      <w:r w:rsidR="005E311D" w:rsidRPr="009259BB">
        <w:rPr>
          <w:rFonts w:ascii="Arial" w:hAnsi="Arial" w:cs="Arial"/>
          <w:sz w:val="22"/>
          <w:szCs w:val="22"/>
        </w:rPr>
        <w:t xml:space="preserve"> suggest the transfer of CfaS from bacterial </w:t>
      </w:r>
      <w:r w:rsidR="00906337" w:rsidRPr="009259BB">
        <w:rPr>
          <w:rFonts w:ascii="Arial" w:hAnsi="Arial" w:cs="Arial"/>
          <w:sz w:val="22"/>
          <w:szCs w:val="22"/>
        </w:rPr>
        <w:t>species</w:t>
      </w:r>
      <w:r w:rsidR="005E311D" w:rsidRPr="009259BB">
        <w:rPr>
          <w:rFonts w:ascii="Arial" w:hAnsi="Arial" w:cs="Arial"/>
          <w:sz w:val="22"/>
          <w:szCs w:val="22"/>
        </w:rPr>
        <w:t xml:space="preserve"> to eukaryotes</w:t>
      </w:r>
      <w:r w:rsidR="00906337" w:rsidRPr="009259BB">
        <w:rPr>
          <w:rFonts w:ascii="Arial" w:hAnsi="Arial" w:cs="Arial"/>
          <w:sz w:val="22"/>
          <w:szCs w:val="22"/>
        </w:rPr>
        <w:t xml:space="preserve"> (Sohlenkamp et al,2016</w:t>
      </w:r>
      <w:r w:rsidR="001C709D" w:rsidRPr="009259BB">
        <w:rPr>
          <w:rFonts w:ascii="Arial" w:hAnsi="Arial" w:cs="Arial"/>
          <w:sz w:val="22"/>
          <w:szCs w:val="22"/>
        </w:rPr>
        <w:t xml:space="preserve">; </w:t>
      </w:r>
      <w:r w:rsidR="00906337" w:rsidRPr="009259BB">
        <w:rPr>
          <w:rFonts w:ascii="Arial" w:hAnsi="Arial" w:cs="Arial"/>
          <w:sz w:val="22"/>
          <w:szCs w:val="22"/>
        </w:rPr>
        <w:t>Glickman et al,2000).</w:t>
      </w:r>
    </w:p>
    <w:p w14:paraId="441417D8" w14:textId="1D6A0508" w:rsidR="00824825" w:rsidRPr="009259BB" w:rsidRDefault="00824825" w:rsidP="00335752">
      <w:pPr>
        <w:tabs>
          <w:tab w:val="left" w:pos="1841"/>
        </w:tabs>
        <w:spacing w:line="360" w:lineRule="auto"/>
        <w:rPr>
          <w:rFonts w:ascii="Arial" w:hAnsi="Arial" w:cs="Arial"/>
          <w:sz w:val="22"/>
          <w:szCs w:val="22"/>
        </w:rPr>
      </w:pPr>
    </w:p>
    <w:p w14:paraId="0A378DBA" w14:textId="6B358F5B" w:rsidR="001C709D" w:rsidRPr="009259BB" w:rsidRDefault="00824825" w:rsidP="009259BB">
      <w:pPr>
        <w:tabs>
          <w:tab w:val="left" w:pos="1639"/>
        </w:tabs>
        <w:spacing w:line="360" w:lineRule="auto"/>
        <w:rPr>
          <w:rFonts w:ascii="Arial" w:hAnsi="Arial" w:cs="Arial"/>
          <w:sz w:val="22"/>
          <w:szCs w:val="22"/>
        </w:rPr>
      </w:pPr>
      <w:r w:rsidRPr="009259BB">
        <w:rPr>
          <w:rFonts w:ascii="Arial" w:hAnsi="Arial" w:cs="Arial"/>
          <w:sz w:val="22"/>
          <w:szCs w:val="22"/>
        </w:rPr>
        <w:t>A</w:t>
      </w:r>
      <w:r w:rsidR="001C709D" w:rsidRPr="009259BB">
        <w:rPr>
          <w:rFonts w:ascii="Arial" w:hAnsi="Arial" w:cs="Arial"/>
          <w:sz w:val="22"/>
          <w:szCs w:val="22"/>
        </w:rPr>
        <w:t xml:space="preserve"> </w:t>
      </w:r>
      <w:r w:rsidRPr="009259BB">
        <w:rPr>
          <w:rFonts w:ascii="Arial" w:hAnsi="Arial" w:cs="Arial"/>
          <w:sz w:val="22"/>
          <w:szCs w:val="22"/>
        </w:rPr>
        <w:t>part of CmaS sequence has also been found as a domain within CfaS, its function of modification to mycolic acids may be necessary in Leishmania. The modification of mycolic acids has been shown to play an essential function in Mycobacterium’s ability to thrive inside the macrophage as the environment is hostile (Huang et al, 2002</w:t>
      </w:r>
      <w:r w:rsidR="004B3094" w:rsidRPr="009259BB">
        <w:rPr>
          <w:rFonts w:ascii="Arial" w:hAnsi="Arial" w:cs="Arial"/>
          <w:sz w:val="22"/>
          <w:szCs w:val="22"/>
        </w:rPr>
        <w:t xml:space="preserve">; </w:t>
      </w:r>
      <w:r w:rsidRPr="009259BB">
        <w:rPr>
          <w:rFonts w:ascii="Arial" w:hAnsi="Arial" w:cs="Arial"/>
          <w:sz w:val="22"/>
          <w:szCs w:val="22"/>
        </w:rPr>
        <w:t xml:space="preserve">Peterson et al,2019). </w:t>
      </w:r>
    </w:p>
    <w:p w14:paraId="3BB36A41" w14:textId="77777777" w:rsidR="001C709D" w:rsidRPr="009259BB" w:rsidRDefault="001C709D" w:rsidP="009259BB">
      <w:pPr>
        <w:tabs>
          <w:tab w:val="left" w:pos="1639"/>
        </w:tabs>
        <w:spacing w:line="360" w:lineRule="auto"/>
        <w:rPr>
          <w:rFonts w:ascii="Arial" w:hAnsi="Arial" w:cs="Arial"/>
          <w:sz w:val="22"/>
          <w:szCs w:val="22"/>
        </w:rPr>
      </w:pPr>
    </w:p>
    <w:p w14:paraId="51E388E4" w14:textId="6FC6BA6D" w:rsidR="00824825" w:rsidRPr="009259BB" w:rsidRDefault="00824825" w:rsidP="009259BB">
      <w:pPr>
        <w:tabs>
          <w:tab w:val="left" w:pos="1639"/>
        </w:tabs>
        <w:spacing w:line="360" w:lineRule="auto"/>
        <w:rPr>
          <w:rFonts w:ascii="Arial" w:hAnsi="Arial" w:cs="Arial"/>
          <w:sz w:val="22"/>
          <w:szCs w:val="22"/>
        </w:rPr>
      </w:pPr>
      <w:r w:rsidRPr="009259BB">
        <w:rPr>
          <w:rFonts w:ascii="Arial" w:hAnsi="Arial" w:cs="Arial"/>
          <w:sz w:val="22"/>
          <w:szCs w:val="22"/>
        </w:rPr>
        <w:t>It</w:t>
      </w:r>
      <w:r w:rsidR="00D24E78" w:rsidRPr="009259BB">
        <w:rPr>
          <w:rFonts w:ascii="Arial" w:hAnsi="Arial" w:cs="Arial"/>
          <w:sz w:val="22"/>
          <w:szCs w:val="22"/>
        </w:rPr>
        <w:t xml:space="preserve"> is possible that CfaS </w:t>
      </w:r>
      <w:r w:rsidRPr="009259BB">
        <w:rPr>
          <w:rFonts w:ascii="Arial" w:hAnsi="Arial" w:cs="Arial"/>
          <w:sz w:val="22"/>
          <w:szCs w:val="22"/>
        </w:rPr>
        <w:t xml:space="preserve">has the same function in Leishmania as </w:t>
      </w:r>
      <w:r w:rsidR="00993B38" w:rsidRPr="009259BB">
        <w:rPr>
          <w:rFonts w:ascii="Arial" w:hAnsi="Arial" w:cs="Arial"/>
          <w:sz w:val="22"/>
          <w:szCs w:val="22"/>
        </w:rPr>
        <w:t>Leishmania</w:t>
      </w:r>
      <w:r w:rsidRPr="009259BB">
        <w:rPr>
          <w:rFonts w:ascii="Arial" w:hAnsi="Arial" w:cs="Arial"/>
          <w:sz w:val="22"/>
          <w:szCs w:val="22"/>
        </w:rPr>
        <w:t xml:space="preserve"> </w:t>
      </w:r>
      <w:r w:rsidR="00993B38" w:rsidRPr="009259BB">
        <w:rPr>
          <w:rFonts w:ascii="Arial" w:hAnsi="Arial" w:cs="Arial"/>
          <w:sz w:val="22"/>
          <w:szCs w:val="22"/>
        </w:rPr>
        <w:t>amastigotes</w:t>
      </w:r>
      <w:r w:rsidRPr="009259BB">
        <w:rPr>
          <w:rFonts w:ascii="Arial" w:hAnsi="Arial" w:cs="Arial"/>
          <w:sz w:val="22"/>
          <w:szCs w:val="22"/>
        </w:rPr>
        <w:t xml:space="preserve"> also need to withstand </w:t>
      </w:r>
      <w:r w:rsidR="00993B38" w:rsidRPr="009259BB">
        <w:rPr>
          <w:rFonts w:ascii="Arial" w:hAnsi="Arial" w:cs="Arial"/>
          <w:sz w:val="22"/>
          <w:szCs w:val="22"/>
        </w:rPr>
        <w:t>environment</w:t>
      </w:r>
      <w:r w:rsidRPr="009259BB">
        <w:rPr>
          <w:rFonts w:ascii="Arial" w:hAnsi="Arial" w:cs="Arial"/>
          <w:sz w:val="22"/>
          <w:szCs w:val="22"/>
        </w:rPr>
        <w:t xml:space="preserve"> of macrophages inside the host. </w:t>
      </w:r>
      <w:r w:rsidR="0047570C" w:rsidRPr="009259BB">
        <w:rPr>
          <w:rFonts w:ascii="Arial" w:hAnsi="Arial" w:cs="Arial"/>
          <w:sz w:val="22"/>
          <w:szCs w:val="22"/>
        </w:rPr>
        <w:t xml:space="preserve">As this protein has similar function as CfaS and has been noticed as a potential drug target in </w:t>
      </w:r>
      <w:r w:rsidR="00E06300" w:rsidRPr="009259BB">
        <w:rPr>
          <w:rFonts w:ascii="Arial" w:hAnsi="Arial" w:cs="Arial"/>
          <w:i/>
          <w:iCs/>
          <w:sz w:val="22"/>
          <w:szCs w:val="22"/>
        </w:rPr>
        <w:t>Mycobacterium</w:t>
      </w:r>
      <w:r w:rsidR="0047570C" w:rsidRPr="009259BB">
        <w:rPr>
          <w:rFonts w:ascii="Arial" w:hAnsi="Arial" w:cs="Arial"/>
          <w:i/>
          <w:iCs/>
          <w:sz w:val="22"/>
          <w:szCs w:val="22"/>
        </w:rPr>
        <w:t xml:space="preserve"> </w:t>
      </w:r>
      <w:r w:rsidR="00E06300" w:rsidRPr="009259BB">
        <w:rPr>
          <w:rFonts w:ascii="Arial" w:hAnsi="Arial" w:cs="Arial"/>
          <w:i/>
          <w:iCs/>
          <w:sz w:val="22"/>
          <w:szCs w:val="22"/>
        </w:rPr>
        <w:t>tuberculosis</w:t>
      </w:r>
      <w:r w:rsidR="0047570C" w:rsidRPr="009259BB">
        <w:rPr>
          <w:rFonts w:ascii="Arial" w:hAnsi="Arial" w:cs="Arial"/>
          <w:sz w:val="22"/>
          <w:szCs w:val="22"/>
        </w:rPr>
        <w:t xml:space="preserve">, it could </w:t>
      </w:r>
      <w:r w:rsidR="00D24E78" w:rsidRPr="009259BB">
        <w:rPr>
          <w:rFonts w:ascii="Arial" w:hAnsi="Arial" w:cs="Arial"/>
          <w:sz w:val="22"/>
          <w:szCs w:val="22"/>
        </w:rPr>
        <w:t xml:space="preserve">also </w:t>
      </w:r>
      <w:r w:rsidR="0047570C" w:rsidRPr="009259BB">
        <w:rPr>
          <w:rFonts w:ascii="Arial" w:hAnsi="Arial" w:cs="Arial"/>
          <w:sz w:val="22"/>
          <w:szCs w:val="22"/>
        </w:rPr>
        <w:t xml:space="preserve">likely be </w:t>
      </w:r>
      <w:r w:rsidR="00E06300" w:rsidRPr="009259BB">
        <w:rPr>
          <w:rFonts w:ascii="Arial" w:hAnsi="Arial" w:cs="Arial"/>
          <w:sz w:val="22"/>
          <w:szCs w:val="22"/>
        </w:rPr>
        <w:t xml:space="preserve">a drug target for </w:t>
      </w:r>
      <w:r w:rsidR="00B06B01" w:rsidRPr="009259BB">
        <w:rPr>
          <w:rFonts w:ascii="Arial" w:hAnsi="Arial" w:cs="Arial"/>
          <w:i/>
          <w:iCs/>
          <w:sz w:val="22"/>
          <w:szCs w:val="22"/>
        </w:rPr>
        <w:t>Leishmania</w:t>
      </w:r>
      <w:r w:rsidR="00E06300" w:rsidRPr="009259BB">
        <w:rPr>
          <w:rFonts w:ascii="Arial" w:hAnsi="Arial" w:cs="Arial"/>
          <w:i/>
          <w:iCs/>
          <w:sz w:val="22"/>
          <w:szCs w:val="22"/>
        </w:rPr>
        <w:t xml:space="preserve"> infantum</w:t>
      </w:r>
      <w:r w:rsidR="00E06300" w:rsidRPr="009259BB">
        <w:rPr>
          <w:rFonts w:ascii="Arial" w:hAnsi="Arial" w:cs="Arial"/>
          <w:sz w:val="22"/>
          <w:szCs w:val="22"/>
        </w:rPr>
        <w:t>.</w:t>
      </w:r>
    </w:p>
    <w:p w14:paraId="210E7CF6" w14:textId="00C97752" w:rsidR="00906337" w:rsidRPr="009259BB" w:rsidRDefault="00D740DE" w:rsidP="009259BB">
      <w:pPr>
        <w:spacing w:line="360" w:lineRule="auto"/>
        <w:rPr>
          <w:rFonts w:ascii="Arial" w:hAnsi="Arial" w:cs="Arial"/>
          <w:sz w:val="22"/>
          <w:szCs w:val="22"/>
        </w:rPr>
      </w:pPr>
      <w:r w:rsidRPr="009259BB">
        <w:rPr>
          <w:rFonts w:ascii="Arial" w:hAnsi="Arial" w:cs="Arial"/>
          <w:sz w:val="22"/>
          <w:szCs w:val="22"/>
        </w:rPr>
        <w:t>CfaS</w:t>
      </w:r>
      <w:r w:rsidR="001B170C" w:rsidRPr="009259BB">
        <w:rPr>
          <w:rFonts w:ascii="Arial" w:hAnsi="Arial" w:cs="Arial"/>
          <w:sz w:val="22"/>
          <w:szCs w:val="22"/>
        </w:rPr>
        <w:t xml:space="preserve"> present</w:t>
      </w:r>
      <w:r w:rsidRPr="009259BB">
        <w:rPr>
          <w:rFonts w:ascii="Arial" w:hAnsi="Arial" w:cs="Arial"/>
          <w:sz w:val="22"/>
          <w:szCs w:val="22"/>
        </w:rPr>
        <w:t xml:space="preserve"> in bacteria have also </w:t>
      </w:r>
      <w:r w:rsidR="004E24BB" w:rsidRPr="009259BB">
        <w:rPr>
          <w:rFonts w:ascii="Arial" w:hAnsi="Arial" w:cs="Arial"/>
          <w:sz w:val="22"/>
          <w:szCs w:val="22"/>
        </w:rPr>
        <w:t>shown</w:t>
      </w:r>
      <w:r w:rsidRPr="009259BB">
        <w:rPr>
          <w:rFonts w:ascii="Arial" w:hAnsi="Arial" w:cs="Arial"/>
          <w:sz w:val="22"/>
          <w:szCs w:val="22"/>
        </w:rPr>
        <w:t xml:space="preserve"> to provide protection against types </w:t>
      </w:r>
      <w:r w:rsidR="00D24E78" w:rsidRPr="009259BB">
        <w:rPr>
          <w:rFonts w:ascii="Arial" w:hAnsi="Arial" w:cs="Arial"/>
          <w:sz w:val="22"/>
          <w:szCs w:val="22"/>
        </w:rPr>
        <w:t xml:space="preserve">of </w:t>
      </w:r>
      <w:r w:rsidRPr="009259BB">
        <w:rPr>
          <w:rFonts w:ascii="Arial" w:hAnsi="Arial" w:cs="Arial"/>
          <w:sz w:val="22"/>
          <w:szCs w:val="22"/>
        </w:rPr>
        <w:t xml:space="preserve">environmental stress such as </w:t>
      </w:r>
      <w:r w:rsidR="004E24BB" w:rsidRPr="009259BB">
        <w:rPr>
          <w:rFonts w:ascii="Arial" w:hAnsi="Arial" w:cs="Arial"/>
          <w:sz w:val="22"/>
          <w:szCs w:val="22"/>
        </w:rPr>
        <w:t>low oxygen tension and hydrogen peroxide (Jiang et al,</w:t>
      </w:r>
      <w:r w:rsidR="004B3094" w:rsidRPr="009259BB">
        <w:rPr>
          <w:rFonts w:ascii="Arial" w:hAnsi="Arial" w:cs="Arial"/>
          <w:sz w:val="22"/>
          <w:szCs w:val="22"/>
        </w:rPr>
        <w:t xml:space="preserve"> </w:t>
      </w:r>
      <w:r w:rsidR="004E24BB" w:rsidRPr="009259BB">
        <w:rPr>
          <w:rFonts w:ascii="Arial" w:hAnsi="Arial" w:cs="Arial"/>
          <w:sz w:val="22"/>
          <w:szCs w:val="22"/>
        </w:rPr>
        <w:t>2019)</w:t>
      </w:r>
      <w:r w:rsidR="001B170C" w:rsidRPr="009259BB">
        <w:rPr>
          <w:rFonts w:ascii="Arial" w:hAnsi="Arial" w:cs="Arial"/>
          <w:sz w:val="22"/>
          <w:szCs w:val="22"/>
        </w:rPr>
        <w:t>.</w:t>
      </w:r>
    </w:p>
    <w:p w14:paraId="06A004E7" w14:textId="43E8CA0A" w:rsidR="001B170C" w:rsidRPr="009259BB" w:rsidRDefault="001B170C" w:rsidP="009259BB">
      <w:pPr>
        <w:spacing w:line="360" w:lineRule="auto"/>
        <w:rPr>
          <w:rFonts w:ascii="Arial" w:hAnsi="Arial" w:cs="Arial"/>
          <w:sz w:val="22"/>
          <w:szCs w:val="22"/>
        </w:rPr>
      </w:pPr>
    </w:p>
    <w:p w14:paraId="2E1C71AF" w14:textId="4BF32F93" w:rsidR="00D24E78" w:rsidRPr="009259BB" w:rsidRDefault="001B170C" w:rsidP="009259BB">
      <w:pPr>
        <w:spacing w:line="360" w:lineRule="auto"/>
        <w:rPr>
          <w:rFonts w:ascii="Arial" w:hAnsi="Arial" w:cs="Arial"/>
          <w:color w:val="000000"/>
          <w:sz w:val="22"/>
          <w:szCs w:val="22"/>
        </w:rPr>
      </w:pPr>
      <w:r w:rsidRPr="009259BB">
        <w:rPr>
          <w:rFonts w:ascii="Arial" w:hAnsi="Arial" w:cs="Arial"/>
          <w:sz w:val="22"/>
          <w:szCs w:val="22"/>
        </w:rPr>
        <w:t xml:space="preserve">Horizontal gene transfer was further investigated by the search of the BLAST database </w:t>
      </w:r>
      <w:r w:rsidR="00D24E78" w:rsidRPr="009259BB">
        <w:rPr>
          <w:rFonts w:ascii="Arial" w:hAnsi="Arial" w:cs="Arial"/>
          <w:sz w:val="22"/>
          <w:szCs w:val="22"/>
        </w:rPr>
        <w:t xml:space="preserve">that </w:t>
      </w:r>
      <w:r w:rsidRPr="009259BB">
        <w:rPr>
          <w:rFonts w:ascii="Arial" w:hAnsi="Arial" w:cs="Arial"/>
          <w:sz w:val="22"/>
          <w:szCs w:val="22"/>
        </w:rPr>
        <w:t>show</w:t>
      </w:r>
      <w:r w:rsidR="00D24E78" w:rsidRPr="009259BB">
        <w:rPr>
          <w:rFonts w:ascii="Arial" w:hAnsi="Arial" w:cs="Arial"/>
          <w:sz w:val="22"/>
          <w:szCs w:val="22"/>
        </w:rPr>
        <w:t>ed</w:t>
      </w:r>
      <w:r w:rsidR="00BF5CBD" w:rsidRPr="009259BB">
        <w:rPr>
          <w:rFonts w:ascii="Arial" w:hAnsi="Arial" w:cs="Arial"/>
          <w:sz w:val="22"/>
          <w:szCs w:val="22"/>
        </w:rPr>
        <w:t xml:space="preserve"> many</w:t>
      </w:r>
      <w:r w:rsidRPr="009259BB">
        <w:rPr>
          <w:rFonts w:ascii="Arial" w:hAnsi="Arial" w:cs="Arial"/>
          <w:sz w:val="22"/>
          <w:szCs w:val="22"/>
        </w:rPr>
        <w:t xml:space="preserve"> </w:t>
      </w:r>
      <w:r w:rsidR="0012356B" w:rsidRPr="009259BB">
        <w:rPr>
          <w:rFonts w:ascii="Arial" w:hAnsi="Arial" w:cs="Arial"/>
          <w:sz w:val="22"/>
          <w:szCs w:val="22"/>
        </w:rPr>
        <w:t>homologues</w:t>
      </w:r>
      <w:r w:rsidRPr="009259BB">
        <w:rPr>
          <w:rFonts w:ascii="Arial" w:hAnsi="Arial" w:cs="Arial"/>
          <w:sz w:val="22"/>
          <w:szCs w:val="22"/>
        </w:rPr>
        <w:t xml:space="preserve"> of CfaS belonging to the bacterial species</w:t>
      </w:r>
      <w:r w:rsidR="00D24E78" w:rsidRPr="009259BB">
        <w:rPr>
          <w:rFonts w:ascii="Arial" w:hAnsi="Arial" w:cs="Arial"/>
          <w:sz w:val="22"/>
          <w:szCs w:val="22"/>
        </w:rPr>
        <w:t xml:space="preserve">. This </w:t>
      </w:r>
      <w:r w:rsidRPr="009259BB">
        <w:rPr>
          <w:rFonts w:ascii="Arial" w:hAnsi="Arial" w:cs="Arial"/>
          <w:sz w:val="22"/>
          <w:szCs w:val="22"/>
        </w:rPr>
        <w:t xml:space="preserve">correlates with </w:t>
      </w:r>
      <w:r w:rsidR="00D24E78" w:rsidRPr="009259BB">
        <w:rPr>
          <w:rFonts w:ascii="Arial" w:hAnsi="Arial" w:cs="Arial"/>
          <w:sz w:val="22"/>
          <w:szCs w:val="22"/>
        </w:rPr>
        <w:t xml:space="preserve">recent </w:t>
      </w:r>
      <w:r w:rsidRPr="009259BB">
        <w:rPr>
          <w:rFonts w:ascii="Arial" w:hAnsi="Arial" w:cs="Arial"/>
          <w:sz w:val="22"/>
          <w:szCs w:val="22"/>
        </w:rPr>
        <w:t xml:space="preserve">studies </w:t>
      </w:r>
      <w:r w:rsidR="00D24E78" w:rsidRPr="009259BB">
        <w:rPr>
          <w:rFonts w:ascii="Arial" w:hAnsi="Arial" w:cs="Arial"/>
          <w:sz w:val="22"/>
          <w:szCs w:val="22"/>
        </w:rPr>
        <w:t xml:space="preserve">of </w:t>
      </w:r>
      <w:r w:rsidR="00D1692A" w:rsidRPr="009259BB">
        <w:rPr>
          <w:rFonts w:ascii="Arial" w:hAnsi="Arial" w:cs="Arial"/>
          <w:color w:val="000000"/>
          <w:sz w:val="22"/>
          <w:szCs w:val="22"/>
        </w:rPr>
        <w:t xml:space="preserve">trypanosomatids </w:t>
      </w:r>
      <w:r w:rsidR="00D24E78" w:rsidRPr="009259BB">
        <w:rPr>
          <w:rFonts w:ascii="Arial" w:hAnsi="Arial" w:cs="Arial"/>
          <w:color w:val="000000"/>
          <w:sz w:val="22"/>
          <w:szCs w:val="22"/>
        </w:rPr>
        <w:t>that</w:t>
      </w:r>
      <w:r w:rsidR="00D1692A" w:rsidRPr="009259BB">
        <w:rPr>
          <w:rFonts w:ascii="Arial" w:hAnsi="Arial" w:cs="Arial"/>
          <w:color w:val="000000"/>
          <w:sz w:val="22"/>
          <w:szCs w:val="22"/>
        </w:rPr>
        <w:t xml:space="preserve"> shows</w:t>
      </w:r>
      <w:r w:rsidR="00D24E78" w:rsidRPr="009259BB">
        <w:rPr>
          <w:rFonts w:ascii="Arial" w:hAnsi="Arial" w:cs="Arial"/>
          <w:color w:val="000000"/>
          <w:sz w:val="22"/>
          <w:szCs w:val="22"/>
        </w:rPr>
        <w:t xml:space="preserve">, </w:t>
      </w:r>
      <w:r w:rsidR="00D1692A" w:rsidRPr="009259BB">
        <w:rPr>
          <w:rFonts w:ascii="Arial" w:hAnsi="Arial" w:cs="Arial"/>
          <w:color w:val="000000"/>
          <w:sz w:val="22"/>
          <w:szCs w:val="22"/>
        </w:rPr>
        <w:t>through evolution, trypanosomatid genomes have modified by the addition of new genes as well as losses by horizontal gene transfer</w:t>
      </w:r>
      <w:r w:rsidR="00027E5B" w:rsidRPr="009259BB">
        <w:rPr>
          <w:rFonts w:ascii="Arial" w:hAnsi="Arial" w:cs="Arial"/>
          <w:color w:val="000000"/>
          <w:sz w:val="22"/>
          <w:szCs w:val="22"/>
        </w:rPr>
        <w:t xml:space="preserve"> (Maslov et al,</w:t>
      </w:r>
      <w:r w:rsidR="004B3094" w:rsidRPr="009259BB">
        <w:rPr>
          <w:rFonts w:ascii="Arial" w:hAnsi="Arial" w:cs="Arial"/>
          <w:color w:val="000000"/>
          <w:sz w:val="22"/>
          <w:szCs w:val="22"/>
        </w:rPr>
        <w:t xml:space="preserve"> </w:t>
      </w:r>
      <w:r w:rsidR="00027E5B" w:rsidRPr="009259BB">
        <w:rPr>
          <w:rFonts w:ascii="Arial" w:hAnsi="Arial" w:cs="Arial"/>
          <w:color w:val="000000"/>
          <w:sz w:val="22"/>
          <w:szCs w:val="22"/>
        </w:rPr>
        <w:t>2018).</w:t>
      </w:r>
    </w:p>
    <w:p w14:paraId="47837873" w14:textId="77777777" w:rsidR="00D24E78" w:rsidRPr="009259BB" w:rsidRDefault="00D24E78" w:rsidP="009259BB">
      <w:pPr>
        <w:spacing w:line="360" w:lineRule="auto"/>
        <w:rPr>
          <w:rFonts w:ascii="Arial" w:hAnsi="Arial" w:cs="Arial"/>
          <w:color w:val="000000"/>
          <w:sz w:val="22"/>
          <w:szCs w:val="22"/>
        </w:rPr>
      </w:pPr>
    </w:p>
    <w:p w14:paraId="1E7167CB" w14:textId="4B74E961" w:rsidR="009119DC" w:rsidRPr="009259BB" w:rsidRDefault="00D1692A" w:rsidP="009259BB">
      <w:pPr>
        <w:spacing w:line="360" w:lineRule="auto"/>
        <w:rPr>
          <w:rFonts w:ascii="Arial" w:hAnsi="Arial" w:cs="Arial"/>
          <w:color w:val="000000"/>
          <w:sz w:val="22"/>
          <w:szCs w:val="22"/>
        </w:rPr>
      </w:pPr>
      <w:r w:rsidRPr="009259BB">
        <w:rPr>
          <w:rFonts w:ascii="Arial" w:hAnsi="Arial" w:cs="Arial"/>
          <w:color w:val="000000"/>
          <w:sz w:val="22"/>
          <w:szCs w:val="22"/>
        </w:rPr>
        <w:t>More than 18 genes were gained, one of which included the involvement of cyclopropane fatty-acyl-phospholipid formation, which is what the protein CfaS forms by transferring a methylene group onto an unsaturated fatty acid (Maslov et al,</w:t>
      </w:r>
      <w:r w:rsidR="004B3094" w:rsidRPr="009259BB">
        <w:rPr>
          <w:rFonts w:ascii="Arial" w:hAnsi="Arial" w:cs="Arial"/>
          <w:color w:val="000000"/>
          <w:sz w:val="22"/>
          <w:szCs w:val="22"/>
        </w:rPr>
        <w:t xml:space="preserve"> </w:t>
      </w:r>
      <w:r w:rsidRPr="009259BB">
        <w:rPr>
          <w:rFonts w:ascii="Arial" w:hAnsi="Arial" w:cs="Arial"/>
          <w:color w:val="000000"/>
          <w:sz w:val="22"/>
          <w:szCs w:val="22"/>
        </w:rPr>
        <w:t>2018). </w:t>
      </w:r>
    </w:p>
    <w:p w14:paraId="09E6A233" w14:textId="77777777" w:rsidR="00027E5B" w:rsidRPr="009259BB" w:rsidRDefault="00027E5B" w:rsidP="009259BB">
      <w:pPr>
        <w:spacing w:line="360" w:lineRule="auto"/>
        <w:rPr>
          <w:rFonts w:ascii="Arial" w:hAnsi="Arial" w:cs="Arial"/>
          <w:color w:val="000000"/>
          <w:sz w:val="22"/>
          <w:szCs w:val="22"/>
        </w:rPr>
      </w:pPr>
    </w:p>
    <w:p w14:paraId="5D1593FF" w14:textId="6911E99E" w:rsidR="00B120A0" w:rsidRPr="009259BB" w:rsidRDefault="00B120A0" w:rsidP="009259BB">
      <w:pPr>
        <w:spacing w:line="360" w:lineRule="auto"/>
        <w:rPr>
          <w:rFonts w:ascii="Arial" w:hAnsi="Arial" w:cs="Arial"/>
          <w:sz w:val="22"/>
          <w:szCs w:val="22"/>
        </w:rPr>
      </w:pPr>
      <w:r w:rsidRPr="009259BB">
        <w:rPr>
          <w:rFonts w:ascii="Arial" w:hAnsi="Arial" w:cs="Arial"/>
          <w:color w:val="000000"/>
          <w:sz w:val="22"/>
          <w:szCs w:val="22"/>
        </w:rPr>
        <w:t>Although cyclopropane fatty acid accounts for only a minor component of the fatty acid content in Leishmania Infantum (Xu et al,</w:t>
      </w:r>
      <w:r w:rsidR="004B3094" w:rsidRPr="009259BB">
        <w:rPr>
          <w:rFonts w:ascii="Arial" w:hAnsi="Arial" w:cs="Arial"/>
          <w:color w:val="000000"/>
          <w:sz w:val="22"/>
          <w:szCs w:val="22"/>
        </w:rPr>
        <w:t xml:space="preserve"> </w:t>
      </w:r>
      <w:r w:rsidRPr="009259BB">
        <w:rPr>
          <w:rFonts w:ascii="Arial" w:hAnsi="Arial" w:cs="Arial"/>
          <w:color w:val="000000"/>
          <w:sz w:val="22"/>
          <w:szCs w:val="22"/>
        </w:rPr>
        <w:t>2017) fatty acids are necessary for parasite survival</w:t>
      </w:r>
      <w:r w:rsidR="00027E5B" w:rsidRPr="009259BB">
        <w:rPr>
          <w:rFonts w:ascii="Arial" w:hAnsi="Arial" w:cs="Arial"/>
          <w:color w:val="000000"/>
          <w:sz w:val="22"/>
          <w:szCs w:val="22"/>
        </w:rPr>
        <w:t>.</w:t>
      </w:r>
      <w:r w:rsidRPr="009259BB">
        <w:rPr>
          <w:rFonts w:ascii="Arial" w:hAnsi="Arial" w:cs="Arial"/>
          <w:color w:val="000000"/>
          <w:sz w:val="22"/>
          <w:szCs w:val="22"/>
        </w:rPr>
        <w:t xml:space="preserve"> It’s the main energy source during the life cycle stages in particularly Leishmania (Aquino et al,</w:t>
      </w:r>
      <w:r w:rsidR="004B3094" w:rsidRPr="009259BB">
        <w:rPr>
          <w:rFonts w:ascii="Arial" w:hAnsi="Arial" w:cs="Arial"/>
          <w:color w:val="000000"/>
          <w:sz w:val="22"/>
          <w:szCs w:val="22"/>
        </w:rPr>
        <w:t xml:space="preserve"> </w:t>
      </w:r>
      <w:r w:rsidRPr="009259BB">
        <w:rPr>
          <w:rFonts w:ascii="Arial" w:hAnsi="Arial" w:cs="Arial"/>
          <w:color w:val="000000"/>
          <w:sz w:val="22"/>
          <w:szCs w:val="22"/>
        </w:rPr>
        <w:t>2021), suggesting a reason for transfer of CfaS into eukaryotic cells.</w:t>
      </w:r>
    </w:p>
    <w:p w14:paraId="2AD04F42" w14:textId="77777777" w:rsidR="009119DC" w:rsidRPr="009259BB" w:rsidRDefault="009119DC" w:rsidP="004E53B0">
      <w:pPr>
        <w:spacing w:line="360" w:lineRule="auto"/>
        <w:rPr>
          <w:rFonts w:ascii="Arial" w:hAnsi="Arial" w:cs="Arial"/>
          <w:color w:val="000000"/>
          <w:sz w:val="22"/>
          <w:szCs w:val="22"/>
        </w:rPr>
      </w:pPr>
    </w:p>
    <w:p w14:paraId="376D41ED" w14:textId="3023C578" w:rsidR="00551502" w:rsidRPr="008D3E9C" w:rsidRDefault="002617EF" w:rsidP="009259BB">
      <w:pPr>
        <w:spacing w:line="360" w:lineRule="auto"/>
        <w:rPr>
          <w:rFonts w:ascii="Arial" w:hAnsi="Arial" w:cs="Arial"/>
          <w:color w:val="000000" w:themeColor="text1"/>
          <w:sz w:val="22"/>
          <w:szCs w:val="22"/>
          <w:shd w:val="clear" w:color="auto" w:fill="FFFFFF"/>
        </w:rPr>
      </w:pPr>
      <w:r w:rsidRPr="009259BB">
        <w:rPr>
          <w:rFonts w:ascii="Arial" w:hAnsi="Arial" w:cs="Arial"/>
          <w:sz w:val="22"/>
          <w:szCs w:val="22"/>
        </w:rPr>
        <w:t xml:space="preserve">A previous study </w:t>
      </w:r>
      <w:r w:rsidR="00027E5B" w:rsidRPr="009259BB">
        <w:rPr>
          <w:rFonts w:ascii="Arial" w:hAnsi="Arial" w:cs="Arial"/>
          <w:sz w:val="22"/>
          <w:szCs w:val="22"/>
        </w:rPr>
        <w:t>(Oyola et al,</w:t>
      </w:r>
      <w:r w:rsidR="004B3094" w:rsidRPr="009259BB">
        <w:rPr>
          <w:rFonts w:ascii="Arial" w:hAnsi="Arial" w:cs="Arial"/>
          <w:sz w:val="22"/>
          <w:szCs w:val="22"/>
        </w:rPr>
        <w:t xml:space="preserve"> </w:t>
      </w:r>
      <w:r w:rsidR="00027E5B" w:rsidRPr="009259BB">
        <w:rPr>
          <w:rFonts w:ascii="Arial" w:hAnsi="Arial" w:cs="Arial"/>
          <w:sz w:val="22"/>
          <w:szCs w:val="22"/>
        </w:rPr>
        <w:t xml:space="preserve">2012) </w:t>
      </w:r>
      <w:r w:rsidRPr="009259BB">
        <w:rPr>
          <w:rFonts w:ascii="Arial" w:hAnsi="Arial" w:cs="Arial"/>
          <w:sz w:val="22"/>
          <w:szCs w:val="22"/>
        </w:rPr>
        <w:t xml:space="preserve">has shown that CfaS in Leishmania </w:t>
      </w:r>
      <w:r w:rsidR="006467CE" w:rsidRPr="009259BB">
        <w:rPr>
          <w:rFonts w:ascii="Arial" w:hAnsi="Arial" w:cs="Arial"/>
          <w:sz w:val="22"/>
          <w:szCs w:val="22"/>
        </w:rPr>
        <w:t xml:space="preserve">species </w:t>
      </w:r>
      <w:r w:rsidRPr="009259BB">
        <w:rPr>
          <w:rFonts w:ascii="Arial" w:hAnsi="Arial" w:cs="Arial"/>
          <w:sz w:val="22"/>
          <w:szCs w:val="22"/>
        </w:rPr>
        <w:t xml:space="preserve">is most similar to its bacterial homologues which </w:t>
      </w:r>
      <w:r w:rsidR="0009136F" w:rsidRPr="009259BB">
        <w:rPr>
          <w:rFonts w:ascii="Arial" w:hAnsi="Arial" w:cs="Arial"/>
          <w:sz w:val="22"/>
          <w:szCs w:val="22"/>
        </w:rPr>
        <w:t xml:space="preserve">also </w:t>
      </w:r>
      <w:r w:rsidRPr="009259BB">
        <w:rPr>
          <w:rFonts w:ascii="Arial" w:hAnsi="Arial" w:cs="Arial"/>
          <w:sz w:val="22"/>
          <w:szCs w:val="22"/>
        </w:rPr>
        <w:t>correlates to data found using the BLAST database. This data along with the evidence that cyclopropan</w:t>
      </w:r>
      <w:r w:rsidR="0009136F" w:rsidRPr="009259BB">
        <w:rPr>
          <w:rFonts w:ascii="Arial" w:hAnsi="Arial" w:cs="Arial"/>
          <w:sz w:val="22"/>
          <w:szCs w:val="22"/>
        </w:rPr>
        <w:t>ated</w:t>
      </w:r>
      <w:r w:rsidRPr="009259BB">
        <w:rPr>
          <w:rFonts w:ascii="Arial" w:hAnsi="Arial" w:cs="Arial"/>
          <w:sz w:val="22"/>
          <w:szCs w:val="22"/>
        </w:rPr>
        <w:t xml:space="preserve"> fatty acids are rare in eukaryot</w:t>
      </w:r>
      <w:r w:rsidR="0009136F" w:rsidRPr="009259BB">
        <w:rPr>
          <w:rFonts w:ascii="Arial" w:hAnsi="Arial" w:cs="Arial"/>
          <w:sz w:val="22"/>
          <w:szCs w:val="22"/>
        </w:rPr>
        <w:t xml:space="preserve">ic cells </w:t>
      </w:r>
      <w:r w:rsidRPr="009259BB">
        <w:rPr>
          <w:rFonts w:ascii="Arial" w:hAnsi="Arial" w:cs="Arial"/>
          <w:sz w:val="22"/>
          <w:szCs w:val="22"/>
        </w:rPr>
        <w:t xml:space="preserve">but are a major plasma membrane component in bacteria </w:t>
      </w:r>
      <w:r w:rsidR="009E4CDF" w:rsidRPr="009259BB">
        <w:rPr>
          <w:rFonts w:ascii="Arial" w:hAnsi="Arial" w:cs="Arial"/>
          <w:sz w:val="22"/>
          <w:szCs w:val="22"/>
        </w:rPr>
        <w:t xml:space="preserve">further </w:t>
      </w:r>
      <w:r w:rsidRPr="009259BB">
        <w:rPr>
          <w:rFonts w:ascii="Arial" w:hAnsi="Arial" w:cs="Arial"/>
          <w:sz w:val="22"/>
          <w:szCs w:val="22"/>
        </w:rPr>
        <w:t>implies the gene</w:t>
      </w:r>
      <w:r w:rsidR="00546AC2" w:rsidRPr="009259BB">
        <w:rPr>
          <w:rFonts w:ascii="Arial" w:hAnsi="Arial" w:cs="Arial"/>
          <w:sz w:val="22"/>
          <w:szCs w:val="22"/>
        </w:rPr>
        <w:t xml:space="preserve"> </w:t>
      </w:r>
      <w:r w:rsidR="00546AC2" w:rsidRPr="009259BB">
        <w:rPr>
          <w:rFonts w:ascii="Arial" w:hAnsi="Arial" w:cs="Arial"/>
          <w:i/>
          <w:iCs/>
          <w:sz w:val="22"/>
          <w:szCs w:val="22"/>
        </w:rPr>
        <w:t>cfaS</w:t>
      </w:r>
      <w:r w:rsidRPr="009259BB">
        <w:rPr>
          <w:rFonts w:ascii="Arial" w:hAnsi="Arial" w:cs="Arial"/>
          <w:sz w:val="22"/>
          <w:szCs w:val="22"/>
        </w:rPr>
        <w:t xml:space="preserve"> was acquired through horizontal gene transfer to Leishmania </w:t>
      </w:r>
      <w:r w:rsidR="00800B1C" w:rsidRPr="009259BB">
        <w:rPr>
          <w:rFonts w:ascii="Arial" w:hAnsi="Arial" w:cs="Arial"/>
          <w:sz w:val="22"/>
          <w:szCs w:val="22"/>
        </w:rPr>
        <w:t xml:space="preserve">with secondary loss from </w:t>
      </w:r>
      <w:r w:rsidR="00800B1C" w:rsidRPr="009259BB">
        <w:rPr>
          <w:rFonts w:ascii="Arial" w:hAnsi="Arial" w:cs="Arial"/>
          <w:i/>
          <w:iCs/>
          <w:sz w:val="22"/>
          <w:szCs w:val="22"/>
        </w:rPr>
        <w:t>Leishmania major</w:t>
      </w:r>
      <w:r w:rsidR="00800B1C" w:rsidRPr="009259BB">
        <w:rPr>
          <w:rFonts w:ascii="Arial" w:hAnsi="Arial" w:cs="Arial"/>
          <w:sz w:val="22"/>
          <w:szCs w:val="22"/>
        </w:rPr>
        <w:t xml:space="preserve">. </w:t>
      </w:r>
      <w:r w:rsidR="00274D0E" w:rsidRPr="009259BB">
        <w:rPr>
          <w:rFonts w:ascii="Arial" w:hAnsi="Arial" w:cs="Arial"/>
          <w:sz w:val="22"/>
          <w:szCs w:val="22"/>
        </w:rPr>
        <w:t xml:space="preserve">This </w:t>
      </w:r>
      <w:r w:rsidR="00DD5964">
        <w:rPr>
          <w:rFonts w:ascii="Arial" w:hAnsi="Arial" w:cs="Arial"/>
          <w:sz w:val="22"/>
          <w:szCs w:val="22"/>
        </w:rPr>
        <w:t xml:space="preserve">particular </w:t>
      </w:r>
      <w:r w:rsidR="00DD5964" w:rsidRPr="009259BB">
        <w:rPr>
          <w:rFonts w:ascii="Arial" w:hAnsi="Arial" w:cs="Arial"/>
          <w:sz w:val="22"/>
          <w:szCs w:val="22"/>
        </w:rPr>
        <w:t>Leishmania</w:t>
      </w:r>
      <w:r w:rsidR="00800B1C" w:rsidRPr="009259BB">
        <w:rPr>
          <w:rFonts w:ascii="Arial" w:hAnsi="Arial" w:cs="Arial"/>
          <w:sz w:val="22"/>
          <w:szCs w:val="22"/>
        </w:rPr>
        <w:t xml:space="preserve"> species doesn’t contain CfaS protein and has been hypothesised that it has other mechanisms to compensate for the lack of CfaS and its </w:t>
      </w:r>
      <w:r w:rsidR="009E4CDF" w:rsidRPr="009259BB">
        <w:rPr>
          <w:rFonts w:ascii="Arial" w:hAnsi="Arial" w:cs="Arial"/>
          <w:sz w:val="22"/>
          <w:szCs w:val="22"/>
        </w:rPr>
        <w:t>cyclopropanated</w:t>
      </w:r>
      <w:r w:rsidR="00800B1C" w:rsidRPr="009259BB">
        <w:rPr>
          <w:rFonts w:ascii="Arial" w:hAnsi="Arial" w:cs="Arial"/>
          <w:sz w:val="22"/>
          <w:szCs w:val="22"/>
        </w:rPr>
        <w:t xml:space="preserve"> fatty acids it produces</w:t>
      </w:r>
      <w:r w:rsidR="00E746E4" w:rsidRPr="009259BB">
        <w:rPr>
          <w:rFonts w:ascii="Arial" w:hAnsi="Arial" w:cs="Arial"/>
          <w:sz w:val="22"/>
          <w:szCs w:val="22"/>
        </w:rPr>
        <w:t xml:space="preserve"> </w:t>
      </w:r>
      <w:r w:rsidRPr="009259BB">
        <w:rPr>
          <w:rFonts w:ascii="Arial" w:hAnsi="Arial" w:cs="Arial"/>
          <w:sz w:val="22"/>
          <w:szCs w:val="22"/>
        </w:rPr>
        <w:t>(Peacock et al, 200</w:t>
      </w:r>
      <w:r w:rsidR="00E746E4" w:rsidRPr="009259BB">
        <w:rPr>
          <w:rFonts w:ascii="Arial" w:hAnsi="Arial" w:cs="Arial"/>
          <w:sz w:val="22"/>
          <w:szCs w:val="22"/>
        </w:rPr>
        <w:t xml:space="preserve">7; </w:t>
      </w:r>
      <w:r w:rsidR="00752995" w:rsidRPr="009259BB">
        <w:rPr>
          <w:rFonts w:ascii="Arial" w:hAnsi="Arial" w:cs="Arial"/>
          <w:sz w:val="22"/>
          <w:szCs w:val="22"/>
        </w:rPr>
        <w:t>Okada et al,</w:t>
      </w:r>
      <w:r w:rsidR="00E746E4" w:rsidRPr="009259BB">
        <w:rPr>
          <w:rFonts w:ascii="Arial" w:hAnsi="Arial" w:cs="Arial"/>
          <w:sz w:val="22"/>
          <w:szCs w:val="22"/>
        </w:rPr>
        <w:t xml:space="preserve"> </w:t>
      </w:r>
      <w:r w:rsidR="00752995" w:rsidRPr="009259BB">
        <w:rPr>
          <w:rFonts w:ascii="Arial" w:hAnsi="Arial" w:cs="Arial"/>
          <w:sz w:val="22"/>
          <w:szCs w:val="22"/>
        </w:rPr>
        <w:t>2020)</w:t>
      </w:r>
      <w:r w:rsidRPr="009259BB">
        <w:rPr>
          <w:rFonts w:ascii="Arial" w:hAnsi="Arial" w:cs="Arial"/>
          <w:sz w:val="22"/>
          <w:szCs w:val="22"/>
        </w:rPr>
        <w:t>.</w:t>
      </w:r>
      <w:r w:rsidR="004E53B0">
        <w:rPr>
          <w:rFonts w:ascii="Arial" w:hAnsi="Arial" w:cs="Arial"/>
          <w:sz w:val="22"/>
          <w:szCs w:val="22"/>
        </w:rPr>
        <w:t xml:space="preserve"> </w:t>
      </w:r>
      <w:r w:rsidR="004E53B0">
        <w:rPr>
          <w:rFonts w:ascii="Arial" w:hAnsi="Arial" w:cs="Arial"/>
          <w:color w:val="000000" w:themeColor="text1"/>
          <w:sz w:val="22"/>
          <w:szCs w:val="22"/>
          <w:shd w:val="clear" w:color="auto" w:fill="FFFFFF"/>
        </w:rPr>
        <w:t>Ho</w:t>
      </w:r>
      <w:r w:rsidR="004E53B0" w:rsidRPr="00203DA9">
        <w:rPr>
          <w:rFonts w:ascii="Arial" w:hAnsi="Arial" w:cs="Arial"/>
          <w:color w:val="000000" w:themeColor="text1"/>
          <w:sz w:val="22"/>
          <w:szCs w:val="22"/>
          <w:shd w:val="clear" w:color="auto" w:fill="FFFFFF"/>
        </w:rPr>
        <w:t>wever, the expression of a C</w:t>
      </w:r>
      <w:r w:rsidR="004E53B0">
        <w:rPr>
          <w:rFonts w:ascii="Arial" w:hAnsi="Arial" w:cs="Arial"/>
          <w:color w:val="000000" w:themeColor="text1"/>
          <w:sz w:val="22"/>
          <w:szCs w:val="22"/>
          <w:shd w:val="clear" w:color="auto" w:fill="FFFFFF"/>
        </w:rPr>
        <w:t>fa</w:t>
      </w:r>
      <w:r w:rsidR="004E53B0" w:rsidRPr="00203DA9">
        <w:rPr>
          <w:rFonts w:ascii="Arial" w:hAnsi="Arial" w:cs="Arial"/>
          <w:color w:val="000000" w:themeColor="text1"/>
          <w:sz w:val="22"/>
          <w:szCs w:val="22"/>
          <w:shd w:val="clear" w:color="auto" w:fill="FFFFFF"/>
        </w:rPr>
        <w:t xml:space="preserve">S transgene in </w:t>
      </w:r>
      <w:r w:rsidR="004E53B0" w:rsidRPr="005C129C">
        <w:rPr>
          <w:rFonts w:ascii="Arial" w:hAnsi="Arial" w:cs="Arial"/>
          <w:i/>
          <w:iCs/>
          <w:color w:val="000000" w:themeColor="text1"/>
          <w:sz w:val="22"/>
          <w:szCs w:val="22"/>
          <w:shd w:val="clear" w:color="auto" w:fill="FFFFFF"/>
        </w:rPr>
        <w:t>L.</w:t>
      </w:r>
      <w:r w:rsidR="004E53B0">
        <w:rPr>
          <w:rFonts w:ascii="Arial" w:hAnsi="Arial" w:cs="Arial"/>
          <w:i/>
          <w:iCs/>
          <w:color w:val="000000" w:themeColor="text1"/>
          <w:sz w:val="22"/>
          <w:szCs w:val="22"/>
          <w:shd w:val="clear" w:color="auto" w:fill="FFFFFF"/>
        </w:rPr>
        <w:t>m</w:t>
      </w:r>
      <w:r w:rsidR="004E53B0" w:rsidRPr="005C129C">
        <w:rPr>
          <w:rFonts w:ascii="Arial" w:hAnsi="Arial" w:cs="Arial"/>
          <w:i/>
          <w:iCs/>
          <w:color w:val="000000" w:themeColor="text1"/>
          <w:sz w:val="22"/>
          <w:szCs w:val="22"/>
          <w:shd w:val="clear" w:color="auto" w:fill="FFFFFF"/>
        </w:rPr>
        <w:t>ajor</w:t>
      </w:r>
      <w:r w:rsidR="004E53B0" w:rsidRPr="00203DA9">
        <w:rPr>
          <w:rFonts w:ascii="Arial" w:hAnsi="Arial" w:cs="Arial"/>
          <w:color w:val="000000" w:themeColor="text1"/>
          <w:sz w:val="22"/>
          <w:szCs w:val="22"/>
          <w:shd w:val="clear" w:color="auto" w:fill="FFFFFF"/>
        </w:rPr>
        <w:t xml:space="preserve"> parasites generates these cyclopropane fatty acids. Which suggests that the substrate for this modification is common to all Leishmania species</w:t>
      </w:r>
      <w:r w:rsidR="004E53B0">
        <w:rPr>
          <w:rFonts w:ascii="Arial" w:hAnsi="Arial" w:cs="Arial"/>
          <w:color w:val="000000" w:themeColor="text1"/>
          <w:sz w:val="22"/>
          <w:szCs w:val="22"/>
          <w:shd w:val="clear" w:color="auto" w:fill="FFFFFF"/>
        </w:rPr>
        <w:t xml:space="preserve"> (Oyola et al, 2012)</w:t>
      </w:r>
      <w:r w:rsidR="008D3E9C">
        <w:rPr>
          <w:rFonts w:ascii="Arial" w:hAnsi="Arial" w:cs="Arial"/>
          <w:color w:val="000000" w:themeColor="text1"/>
          <w:sz w:val="22"/>
          <w:szCs w:val="22"/>
          <w:shd w:val="clear" w:color="auto" w:fill="FFFFFF"/>
        </w:rPr>
        <w:t>.</w:t>
      </w:r>
    </w:p>
    <w:p w14:paraId="7586E7E7" w14:textId="77777777" w:rsidR="00551502" w:rsidRPr="009259BB" w:rsidRDefault="00551502" w:rsidP="009259BB">
      <w:pPr>
        <w:tabs>
          <w:tab w:val="left" w:pos="1639"/>
        </w:tabs>
        <w:spacing w:line="360" w:lineRule="auto"/>
        <w:rPr>
          <w:rFonts w:ascii="Arial" w:hAnsi="Arial" w:cs="Arial"/>
          <w:sz w:val="22"/>
          <w:szCs w:val="22"/>
        </w:rPr>
      </w:pPr>
    </w:p>
    <w:p w14:paraId="28ADF202" w14:textId="4605B588" w:rsidR="009119DC" w:rsidRPr="00335752" w:rsidRDefault="006467CE" w:rsidP="00335752">
      <w:pPr>
        <w:tabs>
          <w:tab w:val="left" w:pos="1639"/>
        </w:tabs>
        <w:spacing w:line="360" w:lineRule="auto"/>
        <w:rPr>
          <w:rFonts w:ascii="Arial" w:hAnsi="Arial" w:cs="Arial"/>
          <w:sz w:val="22"/>
          <w:szCs w:val="22"/>
        </w:rPr>
      </w:pPr>
      <w:r w:rsidRPr="009259BB">
        <w:rPr>
          <w:rFonts w:ascii="Arial" w:hAnsi="Arial" w:cs="Arial"/>
          <w:sz w:val="22"/>
          <w:szCs w:val="22"/>
        </w:rPr>
        <w:t>Although</w:t>
      </w:r>
      <w:r w:rsidR="00551502" w:rsidRPr="009259BB">
        <w:rPr>
          <w:rFonts w:ascii="Arial" w:hAnsi="Arial" w:cs="Arial"/>
          <w:sz w:val="22"/>
          <w:szCs w:val="22"/>
        </w:rPr>
        <w:t xml:space="preserve"> most of the </w:t>
      </w:r>
      <w:r w:rsidRPr="009259BB">
        <w:rPr>
          <w:rFonts w:ascii="Arial" w:hAnsi="Arial" w:cs="Arial"/>
          <w:sz w:val="22"/>
          <w:szCs w:val="22"/>
        </w:rPr>
        <w:t>homologues</w:t>
      </w:r>
      <w:r w:rsidR="00551502" w:rsidRPr="009259BB">
        <w:rPr>
          <w:rFonts w:ascii="Arial" w:hAnsi="Arial" w:cs="Arial"/>
          <w:sz w:val="22"/>
          <w:szCs w:val="22"/>
        </w:rPr>
        <w:t xml:space="preserve"> found by </w:t>
      </w:r>
      <w:r w:rsidRPr="009259BB">
        <w:rPr>
          <w:rFonts w:ascii="Arial" w:hAnsi="Arial" w:cs="Arial"/>
          <w:sz w:val="22"/>
          <w:szCs w:val="22"/>
        </w:rPr>
        <w:t>BLAST</w:t>
      </w:r>
      <w:r w:rsidR="00551502" w:rsidRPr="009259BB">
        <w:rPr>
          <w:rFonts w:ascii="Arial" w:hAnsi="Arial" w:cs="Arial"/>
          <w:sz w:val="22"/>
          <w:szCs w:val="22"/>
        </w:rPr>
        <w:t xml:space="preserve"> were bacterial </w:t>
      </w:r>
      <w:r w:rsidR="00F37F8B" w:rsidRPr="009259BB">
        <w:rPr>
          <w:rFonts w:ascii="Arial" w:hAnsi="Arial" w:cs="Arial"/>
          <w:sz w:val="22"/>
          <w:szCs w:val="22"/>
        </w:rPr>
        <w:t>species</w:t>
      </w:r>
      <w:r w:rsidR="00551502" w:rsidRPr="009259BB">
        <w:rPr>
          <w:rFonts w:ascii="Arial" w:hAnsi="Arial" w:cs="Arial"/>
          <w:sz w:val="22"/>
          <w:szCs w:val="22"/>
        </w:rPr>
        <w:t xml:space="preserve">, the percentage identity was under 50% for all of them compared to the </w:t>
      </w:r>
      <w:r w:rsidR="005B28C7" w:rsidRPr="009259BB">
        <w:rPr>
          <w:rFonts w:ascii="Arial" w:hAnsi="Arial" w:cs="Arial"/>
          <w:sz w:val="22"/>
          <w:szCs w:val="22"/>
        </w:rPr>
        <w:t>homologues</w:t>
      </w:r>
      <w:r w:rsidR="00551502" w:rsidRPr="009259BB">
        <w:rPr>
          <w:rFonts w:ascii="Arial" w:hAnsi="Arial" w:cs="Arial"/>
          <w:sz w:val="22"/>
          <w:szCs w:val="22"/>
        </w:rPr>
        <w:t xml:space="preserve"> from the trypanosome family that </w:t>
      </w:r>
      <w:r w:rsidRPr="009259BB">
        <w:rPr>
          <w:rFonts w:ascii="Arial" w:hAnsi="Arial" w:cs="Arial"/>
          <w:sz w:val="22"/>
          <w:szCs w:val="22"/>
        </w:rPr>
        <w:t>were</w:t>
      </w:r>
      <w:r w:rsidR="00551502" w:rsidRPr="009259BB">
        <w:rPr>
          <w:rFonts w:ascii="Arial" w:hAnsi="Arial" w:cs="Arial"/>
          <w:sz w:val="22"/>
          <w:szCs w:val="22"/>
        </w:rPr>
        <w:t xml:space="preserve"> much </w:t>
      </w:r>
      <w:r w:rsidRPr="009259BB">
        <w:rPr>
          <w:rFonts w:ascii="Arial" w:hAnsi="Arial" w:cs="Arial"/>
          <w:sz w:val="22"/>
          <w:szCs w:val="22"/>
        </w:rPr>
        <w:t>greater</w:t>
      </w:r>
      <w:r w:rsidR="00551502" w:rsidRPr="009259BB">
        <w:rPr>
          <w:rFonts w:ascii="Arial" w:hAnsi="Arial" w:cs="Arial"/>
          <w:sz w:val="22"/>
          <w:szCs w:val="22"/>
        </w:rPr>
        <w:t xml:space="preserve">. This </w:t>
      </w:r>
      <w:r w:rsidR="00E746E4" w:rsidRPr="009259BB">
        <w:rPr>
          <w:rFonts w:ascii="Arial" w:hAnsi="Arial" w:cs="Arial"/>
          <w:sz w:val="22"/>
          <w:szCs w:val="22"/>
        </w:rPr>
        <w:t>wa</w:t>
      </w:r>
      <w:r w:rsidR="00551502" w:rsidRPr="009259BB">
        <w:rPr>
          <w:rFonts w:ascii="Arial" w:hAnsi="Arial" w:cs="Arial"/>
          <w:sz w:val="22"/>
          <w:szCs w:val="22"/>
        </w:rPr>
        <w:t xml:space="preserve">s expected </w:t>
      </w:r>
      <w:r w:rsidR="00E746E4" w:rsidRPr="009259BB">
        <w:rPr>
          <w:rFonts w:ascii="Arial" w:hAnsi="Arial" w:cs="Arial"/>
          <w:sz w:val="22"/>
          <w:szCs w:val="22"/>
        </w:rPr>
        <w:t>because</w:t>
      </w:r>
      <w:r w:rsidR="00551502" w:rsidRPr="009259BB">
        <w:rPr>
          <w:rFonts w:ascii="Arial" w:hAnsi="Arial" w:cs="Arial"/>
          <w:sz w:val="22"/>
          <w:szCs w:val="22"/>
        </w:rPr>
        <w:t xml:space="preserve"> if horizontal gene transfer </w:t>
      </w:r>
      <w:r w:rsidRPr="009259BB">
        <w:rPr>
          <w:rFonts w:ascii="Arial" w:hAnsi="Arial" w:cs="Arial"/>
          <w:sz w:val="22"/>
          <w:szCs w:val="22"/>
        </w:rPr>
        <w:t>occurred</w:t>
      </w:r>
      <w:r w:rsidR="00551502" w:rsidRPr="009259BB">
        <w:rPr>
          <w:rFonts w:ascii="Arial" w:hAnsi="Arial" w:cs="Arial"/>
          <w:sz w:val="22"/>
          <w:szCs w:val="22"/>
        </w:rPr>
        <w:t xml:space="preserve"> from bacteria to </w:t>
      </w:r>
      <w:r w:rsidR="001B0606" w:rsidRPr="009259BB">
        <w:rPr>
          <w:rFonts w:ascii="Arial" w:hAnsi="Arial" w:cs="Arial"/>
          <w:sz w:val="22"/>
          <w:szCs w:val="22"/>
        </w:rPr>
        <w:t>eukaryotes,</w:t>
      </w:r>
      <w:r w:rsidR="00551502" w:rsidRPr="009259BB">
        <w:rPr>
          <w:rFonts w:ascii="Arial" w:hAnsi="Arial" w:cs="Arial"/>
          <w:sz w:val="22"/>
          <w:szCs w:val="22"/>
        </w:rPr>
        <w:t xml:space="preserve"> </w:t>
      </w:r>
      <w:r w:rsidR="00E746E4" w:rsidRPr="009259BB">
        <w:rPr>
          <w:rFonts w:ascii="Arial" w:hAnsi="Arial" w:cs="Arial"/>
          <w:sz w:val="22"/>
          <w:szCs w:val="22"/>
        </w:rPr>
        <w:t xml:space="preserve">then CfaS would show greater </w:t>
      </w:r>
      <w:r w:rsidR="00845912">
        <w:rPr>
          <w:rFonts w:ascii="Arial" w:hAnsi="Arial" w:cs="Arial"/>
          <w:sz w:val="22"/>
          <w:szCs w:val="22"/>
        </w:rPr>
        <w:t>sequence percentage identity</w:t>
      </w:r>
      <w:r w:rsidR="00E746E4" w:rsidRPr="009259BB">
        <w:rPr>
          <w:rFonts w:ascii="Arial" w:hAnsi="Arial" w:cs="Arial"/>
          <w:sz w:val="22"/>
          <w:szCs w:val="22"/>
        </w:rPr>
        <w:t xml:space="preserve"> to its homologues within trypansomatids than it would to its bacterial homologues. This </w:t>
      </w:r>
      <w:r w:rsidR="007E55C8" w:rsidRPr="009259BB">
        <w:rPr>
          <w:rFonts w:ascii="Arial" w:hAnsi="Arial" w:cs="Arial"/>
          <w:sz w:val="22"/>
          <w:szCs w:val="22"/>
        </w:rPr>
        <w:t>can</w:t>
      </w:r>
      <w:r w:rsidR="00E746E4" w:rsidRPr="009259BB">
        <w:rPr>
          <w:rFonts w:ascii="Arial" w:hAnsi="Arial" w:cs="Arial"/>
          <w:sz w:val="22"/>
          <w:szCs w:val="22"/>
        </w:rPr>
        <w:t xml:space="preserve"> also </w:t>
      </w:r>
      <w:r w:rsidR="007E55C8" w:rsidRPr="009259BB">
        <w:rPr>
          <w:rFonts w:ascii="Arial" w:hAnsi="Arial" w:cs="Arial"/>
          <w:sz w:val="22"/>
          <w:szCs w:val="22"/>
        </w:rPr>
        <w:t>be inferred from</w:t>
      </w:r>
      <w:r w:rsidR="00E746E4" w:rsidRPr="009259BB">
        <w:rPr>
          <w:rFonts w:ascii="Arial" w:hAnsi="Arial" w:cs="Arial"/>
          <w:sz w:val="22"/>
          <w:szCs w:val="22"/>
        </w:rPr>
        <w:t xml:space="preserve"> the phylogenetic tree. </w:t>
      </w:r>
      <w:r w:rsidR="00800B1C" w:rsidRPr="009259BB">
        <w:rPr>
          <w:rFonts w:ascii="Arial" w:hAnsi="Arial" w:cs="Arial"/>
          <w:sz w:val="22"/>
          <w:szCs w:val="22"/>
        </w:rPr>
        <w:t xml:space="preserve">It </w:t>
      </w:r>
      <w:r w:rsidR="00546AC2" w:rsidRPr="009259BB">
        <w:rPr>
          <w:rFonts w:ascii="Arial" w:hAnsi="Arial" w:cs="Arial"/>
          <w:sz w:val="22"/>
          <w:szCs w:val="22"/>
        </w:rPr>
        <w:t>displays</w:t>
      </w:r>
      <w:r w:rsidR="00AB4247" w:rsidRPr="009259BB">
        <w:rPr>
          <w:rFonts w:ascii="Arial" w:hAnsi="Arial" w:cs="Arial"/>
          <w:sz w:val="22"/>
          <w:szCs w:val="22"/>
        </w:rPr>
        <w:t xml:space="preserve"> many CfaS</w:t>
      </w:r>
      <w:r w:rsidR="00546AC2" w:rsidRPr="009259BB">
        <w:rPr>
          <w:rFonts w:ascii="Arial" w:hAnsi="Arial" w:cs="Arial"/>
          <w:sz w:val="22"/>
          <w:szCs w:val="22"/>
        </w:rPr>
        <w:t xml:space="preserve"> proteins</w:t>
      </w:r>
      <w:r w:rsidR="00AB4247" w:rsidRPr="009259BB">
        <w:rPr>
          <w:rFonts w:ascii="Arial" w:hAnsi="Arial" w:cs="Arial"/>
          <w:sz w:val="22"/>
          <w:szCs w:val="22"/>
        </w:rPr>
        <w:t xml:space="preserve"> in different Leishmania species, most with high </w:t>
      </w:r>
      <w:r w:rsidRPr="009259BB">
        <w:rPr>
          <w:rFonts w:ascii="Arial" w:hAnsi="Arial" w:cs="Arial"/>
          <w:sz w:val="22"/>
          <w:szCs w:val="22"/>
        </w:rPr>
        <w:t>bootstrap</w:t>
      </w:r>
      <w:r w:rsidR="00AB4247" w:rsidRPr="009259BB">
        <w:rPr>
          <w:rFonts w:ascii="Arial" w:hAnsi="Arial" w:cs="Arial"/>
          <w:sz w:val="22"/>
          <w:szCs w:val="22"/>
        </w:rPr>
        <w:t xml:space="preserve"> values indicating high </w:t>
      </w:r>
      <w:r w:rsidRPr="009259BB">
        <w:rPr>
          <w:rFonts w:ascii="Arial" w:hAnsi="Arial" w:cs="Arial"/>
          <w:sz w:val="22"/>
          <w:szCs w:val="22"/>
        </w:rPr>
        <w:t>homology</w:t>
      </w:r>
      <w:r w:rsidR="00AB4247" w:rsidRPr="009259BB">
        <w:rPr>
          <w:rFonts w:ascii="Arial" w:hAnsi="Arial" w:cs="Arial"/>
          <w:sz w:val="22"/>
          <w:szCs w:val="22"/>
        </w:rPr>
        <w:t xml:space="preserve"> </w:t>
      </w:r>
      <w:r w:rsidRPr="009259BB">
        <w:rPr>
          <w:rFonts w:ascii="Arial" w:hAnsi="Arial" w:cs="Arial"/>
          <w:sz w:val="22"/>
          <w:szCs w:val="22"/>
        </w:rPr>
        <w:t>w</w:t>
      </w:r>
      <w:r w:rsidR="00AB4247" w:rsidRPr="009259BB">
        <w:rPr>
          <w:rFonts w:ascii="Arial" w:hAnsi="Arial" w:cs="Arial"/>
          <w:sz w:val="22"/>
          <w:szCs w:val="22"/>
        </w:rPr>
        <w:t xml:space="preserve">ith CfaS in </w:t>
      </w:r>
      <w:r w:rsidR="00AB4247" w:rsidRPr="009259BB">
        <w:rPr>
          <w:rFonts w:ascii="Arial" w:hAnsi="Arial" w:cs="Arial"/>
          <w:i/>
          <w:iCs/>
          <w:sz w:val="22"/>
          <w:szCs w:val="22"/>
        </w:rPr>
        <w:t>Leishmania infantum.</w:t>
      </w:r>
      <w:r w:rsidR="00F37F8B" w:rsidRPr="009259BB">
        <w:rPr>
          <w:rFonts w:ascii="Arial" w:hAnsi="Arial" w:cs="Arial"/>
          <w:i/>
          <w:iCs/>
          <w:sz w:val="22"/>
          <w:szCs w:val="22"/>
        </w:rPr>
        <w:t xml:space="preserve"> </w:t>
      </w:r>
    </w:p>
    <w:p w14:paraId="4835911D" w14:textId="6E8622D2" w:rsidR="009119DC" w:rsidRPr="009259BB" w:rsidRDefault="009119DC" w:rsidP="005E0CE8">
      <w:pPr>
        <w:spacing w:line="360" w:lineRule="auto"/>
        <w:rPr>
          <w:rFonts w:ascii="Arial" w:hAnsi="Arial" w:cs="Arial"/>
          <w:color w:val="000000"/>
          <w:sz w:val="22"/>
          <w:szCs w:val="22"/>
        </w:rPr>
      </w:pPr>
    </w:p>
    <w:p w14:paraId="79CD5173" w14:textId="10B064F7" w:rsidR="0074302C" w:rsidRDefault="0074302C" w:rsidP="005E0CE8">
      <w:pPr>
        <w:spacing w:line="360" w:lineRule="auto"/>
        <w:rPr>
          <w:rFonts w:ascii="Arial" w:hAnsi="Arial" w:cs="Arial"/>
          <w:sz w:val="22"/>
          <w:szCs w:val="22"/>
        </w:rPr>
      </w:pPr>
      <w:r w:rsidRPr="009259BB">
        <w:rPr>
          <w:rFonts w:ascii="Arial" w:hAnsi="Arial" w:cs="Arial"/>
          <w:sz w:val="22"/>
          <w:szCs w:val="22"/>
        </w:rPr>
        <w:t xml:space="preserve">A previous study </w:t>
      </w:r>
      <w:r w:rsidR="00960BF9" w:rsidRPr="009259BB">
        <w:rPr>
          <w:rFonts w:ascii="Arial" w:hAnsi="Arial" w:cs="Arial"/>
          <w:sz w:val="22"/>
          <w:szCs w:val="22"/>
        </w:rPr>
        <w:t xml:space="preserve">(Zhang, Beverley, 2019) </w:t>
      </w:r>
      <w:r w:rsidRPr="009259BB">
        <w:rPr>
          <w:rFonts w:ascii="Arial" w:hAnsi="Arial" w:cs="Arial"/>
          <w:sz w:val="22"/>
          <w:szCs w:val="22"/>
        </w:rPr>
        <w:t xml:space="preserve">has shown that MTPs (mannosyltransferase/phosphorylases) that synthesize mannogen (a carbohydrate) </w:t>
      </w:r>
      <w:r w:rsidR="00960BF9" w:rsidRPr="009259BB">
        <w:rPr>
          <w:rFonts w:ascii="Arial" w:hAnsi="Arial" w:cs="Arial"/>
          <w:sz w:val="22"/>
          <w:szCs w:val="22"/>
        </w:rPr>
        <w:t>are</w:t>
      </w:r>
      <w:r w:rsidRPr="009259BB">
        <w:rPr>
          <w:rFonts w:ascii="Arial" w:hAnsi="Arial" w:cs="Arial"/>
          <w:sz w:val="22"/>
          <w:szCs w:val="22"/>
        </w:rPr>
        <w:t xml:space="preserve"> found in Leishmania and Leptomonas species but not in t</w:t>
      </w:r>
      <w:r w:rsidR="00462ED0" w:rsidRPr="009259BB">
        <w:rPr>
          <w:rFonts w:ascii="Arial" w:hAnsi="Arial" w:cs="Arial"/>
          <w:sz w:val="22"/>
          <w:szCs w:val="22"/>
        </w:rPr>
        <w:t xml:space="preserve">he </w:t>
      </w:r>
      <w:r w:rsidR="00462ED0" w:rsidRPr="009259BB">
        <w:rPr>
          <w:rFonts w:ascii="Arial" w:hAnsi="Arial" w:cs="Arial"/>
          <w:i/>
          <w:iCs/>
          <w:sz w:val="22"/>
          <w:szCs w:val="22"/>
        </w:rPr>
        <w:t>Trypanosoma</w:t>
      </w:r>
      <w:r w:rsidR="00462ED0" w:rsidRPr="009259BB">
        <w:rPr>
          <w:rFonts w:ascii="Arial" w:hAnsi="Arial" w:cs="Arial"/>
          <w:sz w:val="22"/>
          <w:szCs w:val="22"/>
        </w:rPr>
        <w:t xml:space="preserve"> genus</w:t>
      </w:r>
      <w:r w:rsidRPr="009259BB">
        <w:rPr>
          <w:rFonts w:ascii="Arial" w:hAnsi="Arial" w:cs="Arial"/>
          <w:sz w:val="22"/>
          <w:szCs w:val="22"/>
        </w:rPr>
        <w:t>. Phylogenetic analysis from this research showed that the MTP gene possibly</w:t>
      </w:r>
      <w:r w:rsidR="003A15EF" w:rsidRPr="009259BB">
        <w:rPr>
          <w:rFonts w:ascii="Arial" w:hAnsi="Arial" w:cs="Arial"/>
          <w:sz w:val="22"/>
          <w:szCs w:val="22"/>
        </w:rPr>
        <w:t xml:space="preserve"> </w:t>
      </w:r>
      <w:r w:rsidR="001B0606" w:rsidRPr="009259BB">
        <w:rPr>
          <w:rFonts w:ascii="Arial" w:hAnsi="Arial" w:cs="Arial"/>
          <w:sz w:val="22"/>
          <w:szCs w:val="22"/>
        </w:rPr>
        <w:t xml:space="preserve">was acquired from bacteria, early in the evolution of </w:t>
      </w:r>
      <w:r w:rsidR="001B0606" w:rsidRPr="00202C1D">
        <w:rPr>
          <w:rFonts w:ascii="Arial" w:hAnsi="Arial" w:cs="Arial"/>
          <w:i/>
          <w:iCs/>
          <w:sz w:val="22"/>
          <w:szCs w:val="22"/>
        </w:rPr>
        <w:t>Leishmaniiae</w:t>
      </w:r>
      <w:r w:rsidRPr="009259BB">
        <w:rPr>
          <w:rFonts w:ascii="Arial" w:hAnsi="Arial" w:cs="Arial"/>
          <w:sz w:val="22"/>
          <w:szCs w:val="22"/>
        </w:rPr>
        <w:t xml:space="preserve"> by</w:t>
      </w:r>
      <w:r w:rsidR="00960BF9" w:rsidRPr="009259BB">
        <w:rPr>
          <w:rFonts w:ascii="Arial" w:hAnsi="Arial" w:cs="Arial"/>
          <w:sz w:val="22"/>
          <w:szCs w:val="22"/>
        </w:rPr>
        <w:t xml:space="preserve"> </w:t>
      </w:r>
      <w:r w:rsidRPr="009259BB">
        <w:rPr>
          <w:rFonts w:ascii="Arial" w:hAnsi="Arial" w:cs="Arial"/>
          <w:sz w:val="22"/>
          <w:szCs w:val="22"/>
        </w:rPr>
        <w:t>horizontal gene transfer from bacteria</w:t>
      </w:r>
      <w:r w:rsidR="005E0CE8">
        <w:rPr>
          <w:rFonts w:ascii="Arial" w:hAnsi="Arial" w:cs="Arial"/>
          <w:sz w:val="22"/>
          <w:szCs w:val="22"/>
        </w:rPr>
        <w:t xml:space="preserve">. </w:t>
      </w:r>
      <w:r w:rsidRPr="009259BB">
        <w:rPr>
          <w:rFonts w:ascii="Arial" w:hAnsi="Arial" w:cs="Arial"/>
          <w:sz w:val="22"/>
          <w:szCs w:val="22"/>
        </w:rPr>
        <w:t>A figure from this study is shown below (</w:t>
      </w:r>
      <w:r w:rsidR="005940B9" w:rsidRPr="009259BB">
        <w:rPr>
          <w:rFonts w:ascii="Arial" w:hAnsi="Arial" w:cs="Arial"/>
          <w:sz w:val="22"/>
          <w:szCs w:val="22"/>
        </w:rPr>
        <w:t>F</w:t>
      </w:r>
      <w:r w:rsidRPr="009259BB">
        <w:rPr>
          <w:rFonts w:ascii="Arial" w:hAnsi="Arial" w:cs="Arial"/>
          <w:sz w:val="22"/>
          <w:szCs w:val="22"/>
        </w:rPr>
        <w:t xml:space="preserve">igure 7). Data from </w:t>
      </w:r>
      <w:r w:rsidR="00FA0FF1" w:rsidRPr="009259BB">
        <w:rPr>
          <w:rFonts w:ascii="Arial" w:hAnsi="Arial" w:cs="Arial"/>
          <w:sz w:val="22"/>
          <w:szCs w:val="22"/>
        </w:rPr>
        <w:t>BLAST</w:t>
      </w:r>
      <w:r w:rsidRPr="009259BB">
        <w:rPr>
          <w:rFonts w:ascii="Arial" w:hAnsi="Arial" w:cs="Arial"/>
          <w:sz w:val="22"/>
          <w:szCs w:val="22"/>
        </w:rPr>
        <w:t xml:space="preserve"> suggests CfaS may have behaved in a similar way</w:t>
      </w:r>
      <w:r w:rsidR="00335752">
        <w:rPr>
          <w:rFonts w:ascii="Arial" w:hAnsi="Arial" w:cs="Arial"/>
          <w:sz w:val="22"/>
          <w:szCs w:val="22"/>
        </w:rPr>
        <w:t>.</w:t>
      </w:r>
    </w:p>
    <w:p w14:paraId="14F38F64" w14:textId="5ED0AA25" w:rsidR="00335752" w:rsidRDefault="00335752" w:rsidP="005E0CE8">
      <w:pPr>
        <w:spacing w:line="360" w:lineRule="auto"/>
        <w:rPr>
          <w:rFonts w:ascii="Arial" w:hAnsi="Arial" w:cs="Arial"/>
          <w:sz w:val="22"/>
          <w:szCs w:val="22"/>
        </w:rPr>
      </w:pPr>
      <w:r>
        <w:rPr>
          <w:rFonts w:ascii="Arial" w:hAnsi="Arial" w:cs="Arial"/>
          <w:sz w:val="22"/>
          <w:szCs w:val="22"/>
        </w:rPr>
        <w:br w:type="page"/>
      </w:r>
    </w:p>
    <w:p w14:paraId="061C3DD6" w14:textId="77777777" w:rsidR="00335752" w:rsidRPr="009259BB" w:rsidRDefault="00335752" w:rsidP="009259BB">
      <w:pPr>
        <w:spacing w:line="360" w:lineRule="auto"/>
        <w:rPr>
          <w:rFonts w:ascii="Arial" w:hAnsi="Arial" w:cs="Arial"/>
          <w:sz w:val="22"/>
          <w:szCs w:val="22"/>
        </w:rPr>
      </w:pPr>
    </w:p>
    <w:p w14:paraId="2AF2C694" w14:textId="011C8F6E" w:rsidR="0074302C" w:rsidRPr="009259BB" w:rsidRDefault="003A15EF" w:rsidP="009259BB">
      <w:pPr>
        <w:spacing w:line="360" w:lineRule="auto"/>
        <w:rPr>
          <w:rFonts w:ascii="Arial" w:hAnsi="Arial" w:cs="Arial"/>
          <w:color w:val="000000"/>
          <w:sz w:val="22"/>
          <w:szCs w:val="22"/>
        </w:rPr>
      </w:pPr>
      <w:r w:rsidRPr="009259BB">
        <w:rPr>
          <w:rFonts w:ascii="Arial" w:hAnsi="Arial" w:cs="Arial"/>
          <w:noProof/>
          <w:sz w:val="22"/>
          <w:szCs w:val="22"/>
        </w:rPr>
        <w:drawing>
          <wp:anchor distT="0" distB="0" distL="114300" distR="114300" simplePos="0" relativeHeight="251771904" behindDoc="0" locked="0" layoutInCell="1" allowOverlap="1" wp14:anchorId="7341711A" wp14:editId="2DC65ABF">
            <wp:simplePos x="0" y="0"/>
            <wp:positionH relativeFrom="column">
              <wp:posOffset>461842</wp:posOffset>
            </wp:positionH>
            <wp:positionV relativeFrom="paragraph">
              <wp:posOffset>140729</wp:posOffset>
            </wp:positionV>
            <wp:extent cx="4846701" cy="2102069"/>
            <wp:effectExtent l="0" t="0" r="5080" b="6350"/>
            <wp:wrapNone/>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t="6504"/>
                    <a:stretch/>
                  </pic:blipFill>
                  <pic:spPr bwMode="auto">
                    <a:xfrm>
                      <a:off x="0" y="0"/>
                      <a:ext cx="4846701" cy="21020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291330" w14:textId="7E7F9FA6" w:rsidR="0074302C" w:rsidRPr="009259BB" w:rsidRDefault="0074302C" w:rsidP="009259BB">
      <w:pPr>
        <w:spacing w:line="360" w:lineRule="auto"/>
        <w:rPr>
          <w:rFonts w:ascii="Arial" w:hAnsi="Arial" w:cs="Arial"/>
          <w:color w:val="000000"/>
          <w:sz w:val="22"/>
          <w:szCs w:val="22"/>
        </w:rPr>
      </w:pPr>
    </w:p>
    <w:p w14:paraId="241D15E6" w14:textId="1778709D" w:rsidR="0074302C" w:rsidRPr="009259BB" w:rsidRDefault="0074302C" w:rsidP="009259BB">
      <w:pPr>
        <w:spacing w:line="360" w:lineRule="auto"/>
        <w:rPr>
          <w:rFonts w:ascii="Arial" w:hAnsi="Arial" w:cs="Arial"/>
          <w:color w:val="000000"/>
          <w:sz w:val="22"/>
          <w:szCs w:val="22"/>
        </w:rPr>
      </w:pPr>
    </w:p>
    <w:p w14:paraId="7A229DFD" w14:textId="1D13ECF9" w:rsidR="0074302C" w:rsidRPr="009259BB" w:rsidRDefault="0074302C" w:rsidP="009259BB">
      <w:pPr>
        <w:spacing w:line="360" w:lineRule="auto"/>
        <w:rPr>
          <w:rFonts w:ascii="Arial" w:hAnsi="Arial" w:cs="Arial"/>
          <w:color w:val="000000"/>
          <w:sz w:val="22"/>
          <w:szCs w:val="22"/>
        </w:rPr>
      </w:pPr>
    </w:p>
    <w:p w14:paraId="2076BBE4" w14:textId="0612CC7C" w:rsidR="0074302C" w:rsidRPr="009259BB" w:rsidRDefault="0074302C" w:rsidP="009259BB">
      <w:pPr>
        <w:spacing w:line="360" w:lineRule="auto"/>
        <w:rPr>
          <w:rFonts w:ascii="Arial" w:hAnsi="Arial" w:cs="Arial"/>
          <w:color w:val="000000"/>
          <w:sz w:val="22"/>
          <w:szCs w:val="22"/>
        </w:rPr>
      </w:pPr>
    </w:p>
    <w:p w14:paraId="1A3B5C6F" w14:textId="733AAE6D" w:rsidR="0074302C" w:rsidRPr="009259BB" w:rsidRDefault="0074302C" w:rsidP="009259BB">
      <w:pPr>
        <w:spacing w:line="360" w:lineRule="auto"/>
        <w:rPr>
          <w:rFonts w:ascii="Arial" w:hAnsi="Arial" w:cs="Arial"/>
          <w:color w:val="000000"/>
          <w:sz w:val="22"/>
          <w:szCs w:val="22"/>
        </w:rPr>
      </w:pPr>
    </w:p>
    <w:p w14:paraId="2D4271CD" w14:textId="69149605" w:rsidR="00462ED0" w:rsidRPr="009259BB" w:rsidRDefault="00462ED0" w:rsidP="009259BB">
      <w:pPr>
        <w:spacing w:line="360" w:lineRule="auto"/>
        <w:rPr>
          <w:rFonts w:ascii="Arial" w:hAnsi="Arial" w:cs="Arial"/>
          <w:color w:val="000000"/>
          <w:sz w:val="22"/>
          <w:szCs w:val="22"/>
        </w:rPr>
      </w:pPr>
    </w:p>
    <w:p w14:paraId="60799664" w14:textId="047CFFE8" w:rsidR="00462ED0" w:rsidRDefault="00462ED0" w:rsidP="009259BB">
      <w:pPr>
        <w:spacing w:line="360" w:lineRule="auto"/>
        <w:rPr>
          <w:rFonts w:ascii="Arial" w:hAnsi="Arial" w:cs="Arial"/>
          <w:color w:val="000000"/>
          <w:sz w:val="22"/>
          <w:szCs w:val="22"/>
        </w:rPr>
      </w:pPr>
    </w:p>
    <w:p w14:paraId="4A720D7F" w14:textId="77777777" w:rsidR="00335752" w:rsidRPr="009259BB" w:rsidRDefault="00335752" w:rsidP="009259BB">
      <w:pPr>
        <w:spacing w:line="360" w:lineRule="auto"/>
        <w:rPr>
          <w:rFonts w:ascii="Arial" w:hAnsi="Arial" w:cs="Arial"/>
          <w:color w:val="000000"/>
          <w:sz w:val="22"/>
          <w:szCs w:val="22"/>
        </w:rPr>
      </w:pPr>
    </w:p>
    <w:p w14:paraId="08616B29" w14:textId="1C58B8CC" w:rsidR="00462ED0" w:rsidRPr="009259BB" w:rsidRDefault="00462ED0" w:rsidP="00335752">
      <w:pPr>
        <w:rPr>
          <w:rFonts w:ascii="Arial" w:hAnsi="Arial" w:cs="Arial"/>
          <w:color w:val="000000"/>
          <w:sz w:val="22"/>
          <w:szCs w:val="22"/>
        </w:rPr>
      </w:pPr>
    </w:p>
    <w:p w14:paraId="03A17DB3" w14:textId="155184C4" w:rsidR="00960BF9" w:rsidRDefault="003A15EF" w:rsidP="00726319">
      <w:pPr>
        <w:jc w:val="center"/>
        <w:rPr>
          <w:rFonts w:ascii="Arial" w:hAnsi="Arial" w:cs="Arial"/>
          <w:sz w:val="22"/>
          <w:szCs w:val="22"/>
        </w:rPr>
      </w:pPr>
      <w:r w:rsidRPr="009259BB">
        <w:rPr>
          <w:rFonts w:ascii="Arial" w:hAnsi="Arial" w:cs="Arial"/>
          <w:sz w:val="22"/>
          <w:szCs w:val="22"/>
        </w:rPr>
        <w:t>Figure 7: Evolutionary origin of mannogen</w:t>
      </w:r>
      <w:r w:rsidR="005E0CE8">
        <w:rPr>
          <w:rFonts w:ascii="Arial" w:hAnsi="Arial" w:cs="Arial"/>
          <w:sz w:val="22"/>
          <w:szCs w:val="22"/>
        </w:rPr>
        <w:t xml:space="preserve">. Reproduced from </w:t>
      </w:r>
      <w:r w:rsidRPr="009259BB">
        <w:rPr>
          <w:rFonts w:ascii="Arial" w:hAnsi="Arial" w:cs="Arial"/>
          <w:sz w:val="22"/>
          <w:szCs w:val="22"/>
        </w:rPr>
        <w:t>(Zhang, Beverley,2019</w:t>
      </w:r>
      <w:r w:rsidR="005E0CE8">
        <w:rPr>
          <w:rFonts w:ascii="Arial" w:hAnsi="Arial" w:cs="Arial"/>
          <w:sz w:val="22"/>
          <w:szCs w:val="22"/>
        </w:rPr>
        <w:t>)</w:t>
      </w:r>
      <w:r w:rsidR="00726319">
        <w:rPr>
          <w:rFonts w:ascii="Arial" w:hAnsi="Arial" w:cs="Arial"/>
          <w:sz w:val="22"/>
          <w:szCs w:val="22"/>
        </w:rPr>
        <w:t>.</w:t>
      </w:r>
    </w:p>
    <w:p w14:paraId="735F21A6" w14:textId="77777777" w:rsidR="00726319" w:rsidRPr="009259BB" w:rsidRDefault="00726319" w:rsidP="00726319">
      <w:pPr>
        <w:jc w:val="center"/>
        <w:rPr>
          <w:rFonts w:ascii="Arial" w:hAnsi="Arial" w:cs="Arial"/>
          <w:color w:val="000000"/>
          <w:sz w:val="22"/>
          <w:szCs w:val="22"/>
        </w:rPr>
      </w:pPr>
    </w:p>
    <w:p w14:paraId="2BB64212" w14:textId="77777777" w:rsidR="00960BF9" w:rsidRPr="009259BB" w:rsidRDefault="00960BF9" w:rsidP="009259BB">
      <w:pPr>
        <w:spacing w:line="360" w:lineRule="auto"/>
        <w:rPr>
          <w:rFonts w:ascii="Arial" w:hAnsi="Arial" w:cs="Arial"/>
          <w:color w:val="000000"/>
          <w:sz w:val="22"/>
          <w:szCs w:val="22"/>
        </w:rPr>
      </w:pPr>
    </w:p>
    <w:p w14:paraId="7A90591F" w14:textId="0B9F6092" w:rsidR="00D1692A" w:rsidRPr="009259BB" w:rsidRDefault="00274D0E" w:rsidP="009259BB">
      <w:pPr>
        <w:spacing w:line="360" w:lineRule="auto"/>
        <w:rPr>
          <w:rFonts w:ascii="Arial" w:hAnsi="Arial" w:cs="Arial"/>
          <w:color w:val="000000"/>
          <w:sz w:val="22"/>
          <w:szCs w:val="22"/>
        </w:rPr>
      </w:pPr>
      <w:r w:rsidRPr="009259BB">
        <w:rPr>
          <w:rFonts w:ascii="Arial" w:hAnsi="Arial" w:cs="Arial"/>
          <w:color w:val="000000"/>
          <w:sz w:val="22"/>
          <w:szCs w:val="22"/>
        </w:rPr>
        <w:t xml:space="preserve">Results from the structural analysis of the </w:t>
      </w:r>
      <w:r w:rsidR="00960BF9" w:rsidRPr="009259BB">
        <w:rPr>
          <w:rFonts w:ascii="Arial" w:hAnsi="Arial" w:cs="Arial"/>
          <w:color w:val="000000"/>
          <w:sz w:val="22"/>
          <w:szCs w:val="22"/>
        </w:rPr>
        <w:t>V</w:t>
      </w:r>
      <w:r w:rsidRPr="009259BB">
        <w:rPr>
          <w:rFonts w:ascii="Arial" w:hAnsi="Arial" w:cs="Arial"/>
          <w:color w:val="000000"/>
          <w:sz w:val="22"/>
          <w:szCs w:val="22"/>
        </w:rPr>
        <w:t>accinia virus protein and CfaS displayed stru</w:t>
      </w:r>
      <w:r w:rsidR="00960BF9" w:rsidRPr="009259BB">
        <w:rPr>
          <w:rFonts w:ascii="Arial" w:hAnsi="Arial" w:cs="Arial"/>
          <w:color w:val="000000"/>
          <w:sz w:val="22"/>
          <w:szCs w:val="22"/>
        </w:rPr>
        <w:t>ctu</w:t>
      </w:r>
      <w:r w:rsidRPr="009259BB">
        <w:rPr>
          <w:rFonts w:ascii="Arial" w:hAnsi="Arial" w:cs="Arial"/>
          <w:color w:val="000000"/>
          <w:sz w:val="22"/>
          <w:szCs w:val="22"/>
        </w:rPr>
        <w:t xml:space="preserve">ral similarity in both proteins with an indent/pocket. </w:t>
      </w:r>
      <w:r w:rsidR="00AA5D98" w:rsidRPr="009259BB">
        <w:rPr>
          <w:rFonts w:ascii="Arial" w:hAnsi="Arial" w:cs="Arial"/>
          <w:sz w:val="22"/>
          <w:szCs w:val="22"/>
        </w:rPr>
        <w:t xml:space="preserve">Both proteins are SAM methyltransferases </w:t>
      </w:r>
      <w:r w:rsidR="00960BF9" w:rsidRPr="009259BB">
        <w:rPr>
          <w:rFonts w:ascii="Arial" w:hAnsi="Arial" w:cs="Arial"/>
          <w:sz w:val="22"/>
          <w:szCs w:val="22"/>
        </w:rPr>
        <w:t>underlining that</w:t>
      </w:r>
      <w:r w:rsidR="00AA5D98" w:rsidRPr="009259BB">
        <w:rPr>
          <w:rFonts w:ascii="Arial" w:hAnsi="Arial" w:cs="Arial"/>
          <w:sz w:val="22"/>
          <w:szCs w:val="22"/>
        </w:rPr>
        <w:t xml:space="preserve"> they use SAM (</w:t>
      </w:r>
      <w:r w:rsidR="00AA5D98" w:rsidRPr="009259BB">
        <w:rPr>
          <w:rFonts w:ascii="Arial" w:hAnsi="Arial" w:cs="Arial"/>
          <w:color w:val="000000"/>
          <w:sz w:val="22"/>
          <w:szCs w:val="22"/>
          <w:shd w:val="clear" w:color="auto" w:fill="FFFFFF"/>
        </w:rPr>
        <w:t>S-adenosyl-L-methionine</w:t>
      </w:r>
      <w:r w:rsidR="00AA5D98" w:rsidRPr="009259BB">
        <w:rPr>
          <w:rFonts w:ascii="Arial" w:hAnsi="Arial" w:cs="Arial"/>
          <w:sz w:val="22"/>
          <w:szCs w:val="22"/>
        </w:rPr>
        <w:t>) as a cofactor to methylate proteins</w:t>
      </w:r>
      <w:r w:rsidR="00E9491F" w:rsidRPr="009259BB">
        <w:rPr>
          <w:rFonts w:ascii="Arial" w:hAnsi="Arial" w:cs="Arial"/>
          <w:sz w:val="22"/>
          <w:szCs w:val="22"/>
        </w:rPr>
        <w:t xml:space="preserve"> (Sun et al,</w:t>
      </w:r>
      <w:r w:rsidR="004B3094" w:rsidRPr="009259BB">
        <w:rPr>
          <w:rFonts w:ascii="Arial" w:hAnsi="Arial" w:cs="Arial"/>
          <w:sz w:val="22"/>
          <w:szCs w:val="22"/>
        </w:rPr>
        <w:t xml:space="preserve"> </w:t>
      </w:r>
      <w:r w:rsidR="00E9491F" w:rsidRPr="009259BB">
        <w:rPr>
          <w:rFonts w:ascii="Arial" w:hAnsi="Arial" w:cs="Arial"/>
          <w:sz w:val="22"/>
          <w:szCs w:val="22"/>
        </w:rPr>
        <w:t>2005)</w:t>
      </w:r>
      <w:r w:rsidR="00AA5D98" w:rsidRPr="009259BB">
        <w:rPr>
          <w:rFonts w:ascii="Arial" w:hAnsi="Arial" w:cs="Arial"/>
          <w:sz w:val="22"/>
          <w:szCs w:val="22"/>
        </w:rPr>
        <w:t xml:space="preserve">. </w:t>
      </w:r>
    </w:p>
    <w:p w14:paraId="3F47E5D6" w14:textId="77777777" w:rsidR="0009136F" w:rsidRPr="009259BB" w:rsidRDefault="0009136F" w:rsidP="009259BB">
      <w:pPr>
        <w:spacing w:line="360" w:lineRule="auto"/>
        <w:ind w:firstLine="720"/>
        <w:rPr>
          <w:rFonts w:ascii="Arial" w:hAnsi="Arial" w:cs="Arial"/>
          <w:color w:val="000000"/>
          <w:sz w:val="22"/>
          <w:szCs w:val="22"/>
        </w:rPr>
      </w:pPr>
    </w:p>
    <w:p w14:paraId="3433567D" w14:textId="016C7DE4" w:rsidR="0091205D" w:rsidRPr="009259BB" w:rsidRDefault="00281A57" w:rsidP="00A629FC">
      <w:pPr>
        <w:spacing w:line="360" w:lineRule="auto"/>
        <w:rPr>
          <w:rFonts w:ascii="Arial" w:hAnsi="Arial" w:cs="Arial"/>
          <w:sz w:val="22"/>
          <w:szCs w:val="22"/>
        </w:rPr>
      </w:pPr>
      <w:r w:rsidRPr="009259BB">
        <w:rPr>
          <w:rFonts w:ascii="Arial" w:hAnsi="Arial" w:cs="Arial"/>
          <w:sz w:val="22"/>
          <w:szCs w:val="22"/>
        </w:rPr>
        <w:t xml:space="preserve">SAM methyltransferases have a cleft/fold comprised of a seven-stranded </w:t>
      </w:r>
      <w:r w:rsidR="005D03CB" w:rsidRPr="005D03CB">
        <w:rPr>
          <w:rFonts w:ascii="Arial" w:hAnsi="Arial" w:cs="Arial"/>
          <w:color w:val="202124"/>
          <w:sz w:val="22"/>
          <w:szCs w:val="22"/>
          <w:shd w:val="clear" w:color="auto" w:fill="FFFFFF"/>
        </w:rPr>
        <w:t>β</w:t>
      </w:r>
      <w:r w:rsidRPr="009259BB">
        <w:rPr>
          <w:rFonts w:ascii="Arial" w:hAnsi="Arial" w:cs="Arial"/>
          <w:sz w:val="22"/>
          <w:szCs w:val="22"/>
        </w:rPr>
        <w:t xml:space="preserve"> sheet which is flanked by </w:t>
      </w:r>
      <w:r w:rsidR="005D03CB" w:rsidRPr="005D03CB">
        <w:rPr>
          <w:rFonts w:ascii="Arial" w:hAnsi="Arial" w:cs="Arial"/>
          <w:color w:val="000000" w:themeColor="text1"/>
          <w:sz w:val="22"/>
          <w:szCs w:val="22"/>
          <w:shd w:val="clear" w:color="auto" w:fill="FFFFFF"/>
        </w:rPr>
        <w:t>α</w:t>
      </w:r>
      <w:r w:rsidRPr="009259BB">
        <w:rPr>
          <w:rFonts w:ascii="Arial" w:hAnsi="Arial" w:cs="Arial"/>
          <w:sz w:val="22"/>
          <w:szCs w:val="22"/>
        </w:rPr>
        <w:t xml:space="preserve"> helices on both sides, resembling the Rossman-like fold that most methyltransferases have</w:t>
      </w:r>
      <w:r w:rsidR="00532636" w:rsidRPr="009259BB">
        <w:rPr>
          <w:rFonts w:ascii="Arial" w:hAnsi="Arial" w:cs="Arial"/>
          <w:sz w:val="22"/>
          <w:szCs w:val="22"/>
        </w:rPr>
        <w:t xml:space="preserve"> (Class</w:t>
      </w:r>
      <w:r w:rsidR="00532636" w:rsidRPr="009259BB">
        <w:rPr>
          <w:rFonts w:ascii="Arial" w:hAnsi="Arial" w:cs="Arial"/>
          <w:color w:val="000000"/>
          <w:sz w:val="22"/>
          <w:szCs w:val="22"/>
          <w:shd w:val="clear" w:color="auto" w:fill="FFFFFF"/>
        </w:rPr>
        <w:t xml:space="preserve"> I</w:t>
      </w:r>
      <w:r w:rsidR="00532636" w:rsidRPr="009259BB">
        <w:rPr>
          <w:rFonts w:ascii="Arial" w:hAnsi="Arial" w:cs="Arial"/>
          <w:sz w:val="22"/>
          <w:szCs w:val="22"/>
        </w:rPr>
        <w:t>)</w:t>
      </w:r>
      <w:r w:rsidR="00CA5508" w:rsidRPr="009259BB">
        <w:rPr>
          <w:rFonts w:ascii="Arial" w:hAnsi="Arial" w:cs="Arial"/>
          <w:sz w:val="22"/>
          <w:szCs w:val="22"/>
        </w:rPr>
        <w:t xml:space="preserve"> (Kozbial et al,</w:t>
      </w:r>
      <w:r w:rsidR="004B3094" w:rsidRPr="009259BB">
        <w:rPr>
          <w:rFonts w:ascii="Arial" w:hAnsi="Arial" w:cs="Arial"/>
          <w:sz w:val="22"/>
          <w:szCs w:val="22"/>
        </w:rPr>
        <w:t xml:space="preserve"> </w:t>
      </w:r>
      <w:r w:rsidR="00CA5508" w:rsidRPr="009259BB">
        <w:rPr>
          <w:rFonts w:ascii="Arial" w:hAnsi="Arial" w:cs="Arial"/>
          <w:sz w:val="22"/>
          <w:szCs w:val="22"/>
        </w:rPr>
        <w:t>2005)</w:t>
      </w:r>
      <w:r w:rsidRPr="009259BB">
        <w:rPr>
          <w:rFonts w:ascii="Arial" w:hAnsi="Arial" w:cs="Arial"/>
          <w:sz w:val="22"/>
          <w:szCs w:val="22"/>
        </w:rPr>
        <w:t xml:space="preserve">. The binding site for </w:t>
      </w:r>
      <w:r w:rsidR="002D0ACC" w:rsidRPr="009259BB">
        <w:rPr>
          <w:rFonts w:ascii="Arial" w:hAnsi="Arial" w:cs="Arial"/>
          <w:sz w:val="22"/>
          <w:szCs w:val="22"/>
        </w:rPr>
        <w:t xml:space="preserve">the co-factor </w:t>
      </w:r>
      <w:r w:rsidRPr="009259BB">
        <w:rPr>
          <w:rFonts w:ascii="Arial" w:hAnsi="Arial" w:cs="Arial"/>
          <w:sz w:val="22"/>
          <w:szCs w:val="22"/>
        </w:rPr>
        <w:t>SAM has been shown to be located on the N-terminal part of the B sheet</w:t>
      </w:r>
      <w:r w:rsidR="009B1174" w:rsidRPr="009259BB">
        <w:rPr>
          <w:rFonts w:ascii="Arial" w:hAnsi="Arial" w:cs="Arial"/>
          <w:sz w:val="22"/>
          <w:szCs w:val="22"/>
        </w:rPr>
        <w:t xml:space="preserve"> where several active sites have been identified</w:t>
      </w:r>
      <w:r w:rsidR="000A679B" w:rsidRPr="009259BB">
        <w:rPr>
          <w:rFonts w:ascii="Arial" w:hAnsi="Arial" w:cs="Arial"/>
          <w:sz w:val="22"/>
          <w:szCs w:val="22"/>
        </w:rPr>
        <w:t>.</w:t>
      </w:r>
      <w:r w:rsidR="009B1174" w:rsidRPr="009259BB">
        <w:rPr>
          <w:rFonts w:ascii="Arial" w:hAnsi="Arial" w:cs="Arial"/>
          <w:sz w:val="22"/>
          <w:szCs w:val="22"/>
        </w:rPr>
        <w:t xml:space="preserve"> </w:t>
      </w:r>
      <w:r w:rsidR="000A679B" w:rsidRPr="009259BB">
        <w:rPr>
          <w:rFonts w:ascii="Arial" w:hAnsi="Arial" w:cs="Arial"/>
          <w:sz w:val="22"/>
          <w:szCs w:val="22"/>
        </w:rPr>
        <w:t>These</w:t>
      </w:r>
      <w:r w:rsidR="009B1174" w:rsidRPr="009259BB">
        <w:rPr>
          <w:rFonts w:ascii="Arial" w:hAnsi="Arial" w:cs="Arial"/>
          <w:sz w:val="22"/>
          <w:szCs w:val="22"/>
        </w:rPr>
        <w:t xml:space="preserve"> aid to stabilize the SAM molecule </w:t>
      </w:r>
      <w:r w:rsidR="0058012F" w:rsidRPr="009259BB">
        <w:rPr>
          <w:rFonts w:ascii="Arial" w:hAnsi="Arial" w:cs="Arial"/>
          <w:sz w:val="22"/>
          <w:szCs w:val="22"/>
        </w:rPr>
        <w:t>by an array of van der Walls interactions and hydrogen bonding</w:t>
      </w:r>
      <w:r w:rsidR="00AF33AD" w:rsidRPr="009259BB">
        <w:rPr>
          <w:rFonts w:ascii="Arial" w:hAnsi="Arial" w:cs="Arial"/>
          <w:sz w:val="22"/>
          <w:szCs w:val="22"/>
        </w:rPr>
        <w:t>.</w:t>
      </w:r>
      <w:r w:rsidR="00CE4F4B" w:rsidRPr="009259BB">
        <w:rPr>
          <w:rFonts w:ascii="Arial" w:hAnsi="Arial" w:cs="Arial"/>
          <w:sz w:val="22"/>
          <w:szCs w:val="22"/>
        </w:rPr>
        <w:t xml:space="preserve"> It has been demonstrated that SAM can adopt various conformation in the active site (Fyfe et al,</w:t>
      </w:r>
      <w:r w:rsidR="004B3094" w:rsidRPr="009259BB">
        <w:rPr>
          <w:rFonts w:ascii="Arial" w:hAnsi="Arial" w:cs="Arial"/>
          <w:sz w:val="22"/>
          <w:szCs w:val="22"/>
        </w:rPr>
        <w:t xml:space="preserve"> </w:t>
      </w:r>
      <w:r w:rsidR="00CE4F4B" w:rsidRPr="009259BB">
        <w:rPr>
          <w:rFonts w:ascii="Arial" w:hAnsi="Arial" w:cs="Arial"/>
          <w:sz w:val="22"/>
          <w:szCs w:val="22"/>
        </w:rPr>
        <w:t xml:space="preserve">2022). </w:t>
      </w:r>
      <w:r w:rsidR="00055E4E" w:rsidRPr="009259BB">
        <w:rPr>
          <w:rFonts w:ascii="Arial" w:hAnsi="Arial" w:cs="Arial"/>
          <w:sz w:val="22"/>
          <w:szCs w:val="22"/>
        </w:rPr>
        <w:t>Also,</w:t>
      </w:r>
      <w:r w:rsidR="00CE4F4B" w:rsidRPr="009259BB">
        <w:rPr>
          <w:rFonts w:ascii="Arial" w:hAnsi="Arial" w:cs="Arial"/>
          <w:sz w:val="22"/>
          <w:szCs w:val="22"/>
        </w:rPr>
        <w:t xml:space="preserve"> </w:t>
      </w:r>
      <w:r w:rsidR="002D0ACC" w:rsidRPr="009259BB">
        <w:rPr>
          <w:rFonts w:ascii="Arial" w:hAnsi="Arial" w:cs="Arial"/>
          <w:sz w:val="22"/>
          <w:szCs w:val="22"/>
        </w:rPr>
        <w:t xml:space="preserve">within </w:t>
      </w:r>
      <w:r w:rsidR="00AF33AD" w:rsidRPr="009259BB">
        <w:rPr>
          <w:rFonts w:ascii="Arial" w:hAnsi="Arial" w:cs="Arial"/>
          <w:sz w:val="22"/>
          <w:szCs w:val="22"/>
        </w:rPr>
        <w:t xml:space="preserve">this cleft, a substrate binding site is found in the </w:t>
      </w:r>
      <w:r w:rsidR="00CA7943">
        <w:rPr>
          <w:rFonts w:ascii="Arial" w:hAnsi="Arial" w:cs="Arial"/>
          <w:sz w:val="22"/>
          <w:szCs w:val="22"/>
        </w:rPr>
        <w:t>C</w:t>
      </w:r>
      <w:r w:rsidR="00AF33AD" w:rsidRPr="009259BB">
        <w:rPr>
          <w:rFonts w:ascii="Arial" w:hAnsi="Arial" w:cs="Arial"/>
          <w:sz w:val="22"/>
          <w:szCs w:val="22"/>
        </w:rPr>
        <w:t>-terminal region of the B sheet. This region amongst these enzymes</w:t>
      </w:r>
      <w:r w:rsidR="000A679B" w:rsidRPr="009259BB">
        <w:rPr>
          <w:rFonts w:ascii="Arial" w:hAnsi="Arial" w:cs="Arial"/>
          <w:sz w:val="22"/>
          <w:szCs w:val="22"/>
        </w:rPr>
        <w:t xml:space="preserve"> </w:t>
      </w:r>
      <w:r w:rsidR="00AF33AD" w:rsidRPr="009259BB">
        <w:rPr>
          <w:rFonts w:ascii="Arial" w:hAnsi="Arial" w:cs="Arial"/>
          <w:sz w:val="22"/>
          <w:szCs w:val="22"/>
        </w:rPr>
        <w:t xml:space="preserve">varies </w:t>
      </w:r>
      <w:r w:rsidR="000A679B" w:rsidRPr="009259BB">
        <w:rPr>
          <w:rFonts w:ascii="Arial" w:hAnsi="Arial" w:cs="Arial"/>
          <w:sz w:val="22"/>
          <w:szCs w:val="22"/>
        </w:rPr>
        <w:t xml:space="preserve">largely </w:t>
      </w:r>
      <w:r w:rsidR="00AF33AD" w:rsidRPr="009259BB">
        <w:rPr>
          <w:rFonts w:ascii="Arial" w:hAnsi="Arial" w:cs="Arial"/>
          <w:sz w:val="22"/>
          <w:szCs w:val="22"/>
        </w:rPr>
        <w:t>in its topology and chemistry</w:t>
      </w:r>
      <w:r w:rsidR="000A679B" w:rsidRPr="009259BB">
        <w:rPr>
          <w:rFonts w:ascii="Arial" w:hAnsi="Arial" w:cs="Arial"/>
          <w:sz w:val="22"/>
          <w:szCs w:val="22"/>
        </w:rPr>
        <w:t xml:space="preserve">. This is </w:t>
      </w:r>
      <w:r w:rsidR="00AF33AD" w:rsidRPr="009259BB">
        <w:rPr>
          <w:rFonts w:ascii="Arial" w:hAnsi="Arial" w:cs="Arial"/>
          <w:sz w:val="22"/>
          <w:szCs w:val="22"/>
        </w:rPr>
        <w:t>most likely due to substrate specificity as SAM methyltransferases methylate many types of distinct proteins and molecules of varying sizes</w:t>
      </w:r>
      <w:r w:rsidR="0091205D" w:rsidRPr="009259BB">
        <w:rPr>
          <w:rStyle w:val="CommentReference"/>
          <w:rFonts w:ascii="Arial" w:hAnsi="Arial" w:cs="Arial"/>
          <w:sz w:val="22"/>
          <w:szCs w:val="22"/>
        </w:rPr>
        <w:t xml:space="preserve">. </w:t>
      </w:r>
      <w:r w:rsidR="000A679B" w:rsidRPr="009259BB">
        <w:rPr>
          <w:rStyle w:val="CommentReference"/>
          <w:rFonts w:ascii="Arial" w:hAnsi="Arial" w:cs="Arial"/>
          <w:sz w:val="22"/>
          <w:szCs w:val="22"/>
        </w:rPr>
        <w:t xml:space="preserve"> </w:t>
      </w:r>
      <w:r w:rsidR="0091205D" w:rsidRPr="009259BB">
        <w:rPr>
          <w:rFonts w:ascii="Arial" w:hAnsi="Arial" w:cs="Arial"/>
          <w:sz w:val="22"/>
          <w:szCs w:val="22"/>
        </w:rPr>
        <w:t>Depending on the type of SAM methyltransferase. Various substrates are adopted such as carbohydrates, small mo</w:t>
      </w:r>
      <w:r w:rsidR="00437379" w:rsidRPr="009259BB">
        <w:rPr>
          <w:rFonts w:ascii="Arial" w:hAnsi="Arial" w:cs="Arial"/>
          <w:sz w:val="22"/>
          <w:szCs w:val="22"/>
        </w:rPr>
        <w:t>le</w:t>
      </w:r>
      <w:r w:rsidR="0091205D" w:rsidRPr="009259BB">
        <w:rPr>
          <w:rFonts w:ascii="Arial" w:hAnsi="Arial" w:cs="Arial"/>
          <w:sz w:val="22"/>
          <w:szCs w:val="22"/>
        </w:rPr>
        <w:t>c</w:t>
      </w:r>
      <w:r w:rsidR="00437379" w:rsidRPr="009259BB">
        <w:rPr>
          <w:rFonts w:ascii="Arial" w:hAnsi="Arial" w:cs="Arial"/>
          <w:sz w:val="22"/>
          <w:szCs w:val="22"/>
        </w:rPr>
        <w:t>u</w:t>
      </w:r>
      <w:r w:rsidR="0091205D" w:rsidRPr="009259BB">
        <w:rPr>
          <w:rFonts w:ascii="Arial" w:hAnsi="Arial" w:cs="Arial"/>
          <w:sz w:val="22"/>
          <w:szCs w:val="22"/>
        </w:rPr>
        <w:t xml:space="preserve">les, RNA, DNA etc. </w:t>
      </w:r>
    </w:p>
    <w:p w14:paraId="3FF15CEE" w14:textId="3089D8B8" w:rsidR="00D1692A" w:rsidRPr="009259BB" w:rsidRDefault="00D1692A" w:rsidP="00A629FC">
      <w:pPr>
        <w:spacing w:line="360" w:lineRule="auto"/>
        <w:rPr>
          <w:rFonts w:ascii="Arial" w:hAnsi="Arial" w:cs="Arial"/>
          <w:sz w:val="22"/>
          <w:szCs w:val="22"/>
        </w:rPr>
      </w:pPr>
    </w:p>
    <w:p w14:paraId="5DDAB8D6" w14:textId="3C0B237A" w:rsidR="00C57F0F" w:rsidRPr="005D03CB" w:rsidRDefault="00AF33AD" w:rsidP="00A629FC">
      <w:pPr>
        <w:spacing w:line="360" w:lineRule="auto"/>
      </w:pPr>
      <w:r w:rsidRPr="009259BB">
        <w:rPr>
          <w:rFonts w:ascii="Arial" w:hAnsi="Arial" w:cs="Arial"/>
          <w:sz w:val="22"/>
          <w:szCs w:val="22"/>
        </w:rPr>
        <w:t xml:space="preserve">This </w:t>
      </w:r>
      <w:r w:rsidR="0091205D" w:rsidRPr="009259BB">
        <w:rPr>
          <w:rFonts w:ascii="Arial" w:hAnsi="Arial" w:cs="Arial"/>
          <w:sz w:val="22"/>
          <w:szCs w:val="22"/>
        </w:rPr>
        <w:t xml:space="preserve">binding site </w:t>
      </w:r>
      <w:r w:rsidRPr="009259BB">
        <w:rPr>
          <w:rFonts w:ascii="Arial" w:hAnsi="Arial" w:cs="Arial"/>
          <w:sz w:val="22"/>
          <w:szCs w:val="22"/>
        </w:rPr>
        <w:t xml:space="preserve">appears to be what was found in the </w:t>
      </w:r>
      <w:r w:rsidR="0097265D" w:rsidRPr="009259BB">
        <w:rPr>
          <w:rFonts w:ascii="Arial" w:hAnsi="Arial" w:cs="Arial"/>
          <w:sz w:val="22"/>
          <w:szCs w:val="22"/>
        </w:rPr>
        <w:t>V</w:t>
      </w:r>
      <w:r w:rsidRPr="009259BB">
        <w:rPr>
          <w:rFonts w:ascii="Arial" w:hAnsi="Arial" w:cs="Arial"/>
          <w:sz w:val="22"/>
          <w:szCs w:val="22"/>
        </w:rPr>
        <w:t>accinia virus protein and CfaS</w:t>
      </w:r>
      <w:r w:rsidR="000A679B" w:rsidRPr="009259BB">
        <w:rPr>
          <w:rFonts w:ascii="Arial" w:hAnsi="Arial" w:cs="Arial"/>
          <w:sz w:val="22"/>
          <w:szCs w:val="22"/>
        </w:rPr>
        <w:t>. Both</w:t>
      </w:r>
      <w:r w:rsidRPr="009259BB">
        <w:rPr>
          <w:rFonts w:ascii="Arial" w:hAnsi="Arial" w:cs="Arial"/>
          <w:sz w:val="22"/>
          <w:szCs w:val="22"/>
        </w:rPr>
        <w:t xml:space="preserve"> proteins have similar structure</w:t>
      </w:r>
      <w:r w:rsidR="0081352F" w:rsidRPr="009259BB">
        <w:rPr>
          <w:rFonts w:ascii="Arial" w:hAnsi="Arial" w:cs="Arial"/>
          <w:sz w:val="22"/>
          <w:szCs w:val="22"/>
        </w:rPr>
        <w:t>s</w:t>
      </w:r>
      <w:r w:rsidRPr="009259BB">
        <w:rPr>
          <w:rFonts w:ascii="Arial" w:hAnsi="Arial" w:cs="Arial"/>
          <w:sz w:val="22"/>
          <w:szCs w:val="22"/>
        </w:rPr>
        <w:t xml:space="preserve"> to other SAM methyltransferases described, </w:t>
      </w:r>
      <w:r w:rsidR="000A679B" w:rsidRPr="009259BB">
        <w:rPr>
          <w:rFonts w:ascii="Arial" w:hAnsi="Arial" w:cs="Arial"/>
          <w:sz w:val="22"/>
          <w:szCs w:val="22"/>
        </w:rPr>
        <w:t xml:space="preserve">specifically they </w:t>
      </w:r>
      <w:r w:rsidRPr="009259BB">
        <w:rPr>
          <w:rFonts w:ascii="Arial" w:hAnsi="Arial" w:cs="Arial"/>
          <w:sz w:val="22"/>
          <w:szCs w:val="22"/>
        </w:rPr>
        <w:t xml:space="preserve">display a </w:t>
      </w:r>
      <w:r w:rsidR="005D03CB" w:rsidRPr="005D03CB">
        <w:rPr>
          <w:rFonts w:ascii="Arial" w:hAnsi="Arial" w:cs="Arial"/>
          <w:color w:val="202124"/>
          <w:sz w:val="22"/>
          <w:szCs w:val="22"/>
          <w:shd w:val="clear" w:color="auto" w:fill="FFFFFF"/>
        </w:rPr>
        <w:t>β</w:t>
      </w:r>
      <w:r w:rsidRPr="009259BB">
        <w:rPr>
          <w:rFonts w:ascii="Arial" w:hAnsi="Arial" w:cs="Arial"/>
          <w:sz w:val="22"/>
          <w:szCs w:val="22"/>
        </w:rPr>
        <w:t xml:space="preserve"> s</w:t>
      </w:r>
      <w:r w:rsidR="00186020">
        <w:rPr>
          <w:rFonts w:ascii="Arial" w:hAnsi="Arial" w:cs="Arial"/>
          <w:sz w:val="22"/>
          <w:szCs w:val="22"/>
        </w:rPr>
        <w:t>heet</w:t>
      </w:r>
      <w:r w:rsidRPr="009259BB">
        <w:rPr>
          <w:rFonts w:ascii="Arial" w:hAnsi="Arial" w:cs="Arial"/>
          <w:sz w:val="22"/>
          <w:szCs w:val="22"/>
        </w:rPr>
        <w:t xml:space="preserve"> surrounded by </w:t>
      </w:r>
      <w:r w:rsidR="005D03CB" w:rsidRPr="005D03CB">
        <w:rPr>
          <w:rFonts w:ascii="Arial" w:hAnsi="Arial" w:cs="Arial"/>
          <w:color w:val="000000" w:themeColor="text1"/>
          <w:sz w:val="22"/>
          <w:szCs w:val="22"/>
          <w:shd w:val="clear" w:color="auto" w:fill="FFFFFF"/>
        </w:rPr>
        <w:t>α</w:t>
      </w:r>
      <w:r w:rsidR="005D03CB" w:rsidRPr="005D03CB">
        <w:rPr>
          <w:rFonts w:ascii="Arial" w:hAnsi="Arial" w:cs="Arial"/>
          <w:color w:val="000000" w:themeColor="text1"/>
          <w:sz w:val="22"/>
          <w:szCs w:val="22"/>
        </w:rPr>
        <w:t xml:space="preserve"> </w:t>
      </w:r>
      <w:r w:rsidRPr="009259BB">
        <w:rPr>
          <w:rFonts w:ascii="Arial" w:hAnsi="Arial" w:cs="Arial"/>
          <w:sz w:val="22"/>
          <w:szCs w:val="22"/>
        </w:rPr>
        <w:t xml:space="preserve">helices on each </w:t>
      </w:r>
      <w:r w:rsidR="00532636" w:rsidRPr="009259BB">
        <w:rPr>
          <w:rFonts w:ascii="Arial" w:hAnsi="Arial" w:cs="Arial"/>
          <w:sz w:val="22"/>
          <w:szCs w:val="22"/>
        </w:rPr>
        <w:t>side and a su</w:t>
      </w:r>
      <w:r w:rsidR="00B04DF9" w:rsidRPr="009259BB">
        <w:rPr>
          <w:rFonts w:ascii="Arial" w:hAnsi="Arial" w:cs="Arial"/>
          <w:sz w:val="22"/>
          <w:szCs w:val="22"/>
        </w:rPr>
        <w:t>bstrate binding domain within this</w:t>
      </w:r>
      <w:r w:rsidR="003B574C" w:rsidRPr="009259BB">
        <w:rPr>
          <w:rFonts w:ascii="Arial" w:hAnsi="Arial" w:cs="Arial"/>
          <w:sz w:val="22"/>
          <w:szCs w:val="22"/>
        </w:rPr>
        <w:t>.</w:t>
      </w:r>
    </w:p>
    <w:p w14:paraId="0199405B" w14:textId="77777777" w:rsidR="00335752" w:rsidRPr="009259BB" w:rsidRDefault="00335752" w:rsidP="00A629FC">
      <w:pPr>
        <w:spacing w:line="360" w:lineRule="auto"/>
        <w:rPr>
          <w:rFonts w:ascii="Arial" w:hAnsi="Arial" w:cs="Arial"/>
          <w:sz w:val="22"/>
          <w:szCs w:val="22"/>
        </w:rPr>
      </w:pPr>
    </w:p>
    <w:p w14:paraId="0920BC10" w14:textId="2CF108B7" w:rsidR="00C57F0F" w:rsidRPr="009259BB" w:rsidRDefault="00C57F0F" w:rsidP="00A629FC">
      <w:pPr>
        <w:spacing w:line="360" w:lineRule="auto"/>
        <w:rPr>
          <w:rFonts w:ascii="Arial" w:hAnsi="Arial" w:cs="Arial"/>
          <w:sz w:val="22"/>
          <w:szCs w:val="22"/>
        </w:rPr>
      </w:pPr>
      <w:r w:rsidRPr="009259BB">
        <w:rPr>
          <w:rFonts w:ascii="Arial" w:hAnsi="Arial" w:cs="Arial"/>
          <w:sz w:val="22"/>
          <w:szCs w:val="22"/>
        </w:rPr>
        <w:t xml:space="preserve">Specific studies into the </w:t>
      </w:r>
      <w:r w:rsidR="006B0FA4" w:rsidRPr="009259BB">
        <w:rPr>
          <w:rFonts w:ascii="Arial" w:hAnsi="Arial" w:cs="Arial"/>
          <w:sz w:val="22"/>
          <w:szCs w:val="22"/>
        </w:rPr>
        <w:t>V</w:t>
      </w:r>
      <w:r w:rsidRPr="009259BB">
        <w:rPr>
          <w:rFonts w:ascii="Arial" w:hAnsi="Arial" w:cs="Arial"/>
          <w:sz w:val="22"/>
          <w:szCs w:val="22"/>
        </w:rPr>
        <w:t xml:space="preserve">accinia virus protein have showed that </w:t>
      </w:r>
      <w:r w:rsidR="00DB0EB1" w:rsidRPr="009259BB">
        <w:rPr>
          <w:rFonts w:ascii="Arial" w:hAnsi="Arial" w:cs="Arial"/>
          <w:sz w:val="22"/>
          <w:szCs w:val="22"/>
        </w:rPr>
        <w:t xml:space="preserve">SAM binds to the </w:t>
      </w:r>
      <w:r w:rsidRPr="009259BB">
        <w:rPr>
          <w:rFonts w:ascii="Arial" w:hAnsi="Arial" w:cs="Arial"/>
          <w:sz w:val="22"/>
          <w:szCs w:val="22"/>
        </w:rPr>
        <w:t xml:space="preserve">cleft which </w:t>
      </w:r>
      <w:r w:rsidR="00DB0EB1" w:rsidRPr="009259BB">
        <w:rPr>
          <w:rFonts w:ascii="Arial" w:hAnsi="Arial" w:cs="Arial"/>
          <w:sz w:val="22"/>
          <w:szCs w:val="22"/>
        </w:rPr>
        <w:t xml:space="preserve">then </w:t>
      </w:r>
      <w:r w:rsidRPr="009259BB">
        <w:rPr>
          <w:rFonts w:ascii="Arial" w:hAnsi="Arial" w:cs="Arial"/>
          <w:sz w:val="22"/>
          <w:szCs w:val="22"/>
        </w:rPr>
        <w:t xml:space="preserve">deepens to form a hydrophobic pocket, this is possibly where the </w:t>
      </w:r>
      <w:r w:rsidR="000A679B" w:rsidRPr="009259BB">
        <w:rPr>
          <w:rFonts w:ascii="Arial" w:hAnsi="Arial" w:cs="Arial"/>
          <w:sz w:val="22"/>
          <w:szCs w:val="22"/>
        </w:rPr>
        <w:t>V</w:t>
      </w:r>
      <w:r w:rsidRPr="009259BB">
        <w:rPr>
          <w:rFonts w:ascii="Arial" w:hAnsi="Arial" w:cs="Arial"/>
          <w:sz w:val="22"/>
          <w:szCs w:val="22"/>
        </w:rPr>
        <w:t xml:space="preserve">accinia virus binds to a </w:t>
      </w:r>
      <w:r w:rsidRPr="009259BB">
        <w:rPr>
          <w:rFonts w:ascii="Arial" w:hAnsi="Arial" w:cs="Arial"/>
          <w:sz w:val="22"/>
          <w:szCs w:val="22"/>
        </w:rPr>
        <w:lastRenderedPageBreak/>
        <w:t xml:space="preserve">substrate and </w:t>
      </w:r>
      <w:r w:rsidR="00425792" w:rsidRPr="009259BB">
        <w:rPr>
          <w:rFonts w:ascii="Arial" w:hAnsi="Arial" w:cs="Arial"/>
          <w:sz w:val="22"/>
          <w:szCs w:val="22"/>
        </w:rPr>
        <w:t xml:space="preserve">is </w:t>
      </w:r>
      <w:r w:rsidRPr="009259BB">
        <w:rPr>
          <w:rFonts w:ascii="Arial" w:hAnsi="Arial" w:cs="Arial"/>
          <w:sz w:val="22"/>
          <w:szCs w:val="22"/>
        </w:rPr>
        <w:t>the pocket identified from the data in this project</w:t>
      </w:r>
      <w:r w:rsidR="004851B9">
        <w:rPr>
          <w:rFonts w:ascii="Arial" w:hAnsi="Arial" w:cs="Arial"/>
          <w:sz w:val="22"/>
          <w:szCs w:val="22"/>
        </w:rPr>
        <w:t xml:space="preserve">. The substate that the </w:t>
      </w:r>
      <w:r w:rsidR="008D3E9C">
        <w:rPr>
          <w:rFonts w:ascii="Arial" w:hAnsi="Arial" w:cs="Arial"/>
          <w:sz w:val="22"/>
          <w:szCs w:val="22"/>
        </w:rPr>
        <w:t>V</w:t>
      </w:r>
      <w:r w:rsidR="004851B9">
        <w:rPr>
          <w:rFonts w:ascii="Arial" w:hAnsi="Arial" w:cs="Arial"/>
          <w:sz w:val="22"/>
          <w:szCs w:val="22"/>
        </w:rPr>
        <w:t>accinia virus protein has shown to</w:t>
      </w:r>
      <w:r w:rsidR="00607906">
        <w:rPr>
          <w:rFonts w:ascii="Arial" w:hAnsi="Arial" w:cs="Arial"/>
          <w:sz w:val="22"/>
          <w:szCs w:val="22"/>
        </w:rPr>
        <w:t xml:space="preserve"> primarily</w:t>
      </w:r>
      <w:r w:rsidR="004851B9">
        <w:rPr>
          <w:rFonts w:ascii="Arial" w:hAnsi="Arial" w:cs="Arial"/>
          <w:sz w:val="22"/>
          <w:szCs w:val="22"/>
        </w:rPr>
        <w:t xml:space="preserve"> bind to is RNA</w:t>
      </w:r>
      <w:r w:rsidR="00607906">
        <w:rPr>
          <w:rFonts w:ascii="Arial" w:hAnsi="Arial" w:cs="Arial"/>
          <w:sz w:val="22"/>
          <w:szCs w:val="22"/>
        </w:rPr>
        <w:t xml:space="preserve"> </w:t>
      </w:r>
      <w:r w:rsidR="00DB0EB1" w:rsidRPr="009259BB">
        <w:rPr>
          <w:rFonts w:ascii="Arial" w:hAnsi="Arial" w:cs="Arial"/>
          <w:sz w:val="22"/>
          <w:szCs w:val="22"/>
        </w:rPr>
        <w:t>(Hodel et al,1996)</w:t>
      </w:r>
      <w:r w:rsidRPr="009259BB">
        <w:rPr>
          <w:rFonts w:ascii="Arial" w:hAnsi="Arial" w:cs="Arial"/>
          <w:sz w:val="22"/>
          <w:szCs w:val="22"/>
        </w:rPr>
        <w:t>.</w:t>
      </w:r>
      <w:r w:rsidR="00D46F69" w:rsidRPr="009259BB">
        <w:rPr>
          <w:rFonts w:ascii="Arial" w:hAnsi="Arial" w:cs="Arial"/>
          <w:sz w:val="22"/>
          <w:szCs w:val="22"/>
        </w:rPr>
        <w:t xml:space="preserve"> </w:t>
      </w:r>
    </w:p>
    <w:p w14:paraId="7EF5AEEF" w14:textId="063E94B0" w:rsidR="00D46F69" w:rsidRPr="009259BB" w:rsidRDefault="00425792" w:rsidP="009259BB">
      <w:pPr>
        <w:spacing w:line="360" w:lineRule="auto"/>
        <w:rPr>
          <w:rFonts w:ascii="Arial" w:hAnsi="Arial" w:cs="Arial"/>
          <w:sz w:val="22"/>
          <w:szCs w:val="22"/>
        </w:rPr>
      </w:pPr>
      <w:r w:rsidRPr="009259BB">
        <w:rPr>
          <w:rFonts w:ascii="Arial" w:hAnsi="Arial" w:cs="Arial"/>
          <w:sz w:val="22"/>
          <w:szCs w:val="22"/>
        </w:rPr>
        <w:t xml:space="preserve">A comparable structure </w:t>
      </w:r>
      <w:r w:rsidR="000A679B" w:rsidRPr="009259BB">
        <w:rPr>
          <w:rFonts w:ascii="Arial" w:hAnsi="Arial" w:cs="Arial"/>
          <w:sz w:val="22"/>
          <w:szCs w:val="22"/>
        </w:rPr>
        <w:t>was</w:t>
      </w:r>
      <w:r w:rsidRPr="009259BB">
        <w:rPr>
          <w:rFonts w:ascii="Arial" w:hAnsi="Arial" w:cs="Arial"/>
          <w:sz w:val="22"/>
          <w:szCs w:val="22"/>
        </w:rPr>
        <w:t xml:space="preserve"> also found from</w:t>
      </w:r>
      <w:r w:rsidR="00D46F69" w:rsidRPr="009259BB">
        <w:rPr>
          <w:rFonts w:ascii="Arial" w:hAnsi="Arial" w:cs="Arial"/>
          <w:sz w:val="22"/>
          <w:szCs w:val="22"/>
        </w:rPr>
        <w:t xml:space="preserve"> studies</w:t>
      </w:r>
      <w:r w:rsidR="00F560A6" w:rsidRPr="009259BB">
        <w:rPr>
          <w:rFonts w:ascii="Arial" w:hAnsi="Arial" w:cs="Arial"/>
          <w:sz w:val="22"/>
          <w:szCs w:val="22"/>
        </w:rPr>
        <w:t xml:space="preserve"> of CfaS </w:t>
      </w:r>
      <w:r w:rsidR="00D46F69" w:rsidRPr="009259BB">
        <w:rPr>
          <w:rFonts w:ascii="Arial" w:hAnsi="Arial" w:cs="Arial"/>
          <w:sz w:val="22"/>
          <w:szCs w:val="22"/>
        </w:rPr>
        <w:t>showing a</w:t>
      </w:r>
      <w:r w:rsidR="00F560A6" w:rsidRPr="009259BB">
        <w:rPr>
          <w:rFonts w:ascii="Arial" w:hAnsi="Arial" w:cs="Arial"/>
          <w:sz w:val="22"/>
          <w:szCs w:val="22"/>
        </w:rPr>
        <w:t xml:space="preserve"> tunnel extending from the surface</w:t>
      </w:r>
      <w:r w:rsidR="00212B8A" w:rsidRPr="009259BB">
        <w:rPr>
          <w:rFonts w:ascii="Arial" w:hAnsi="Arial" w:cs="Arial"/>
          <w:sz w:val="22"/>
          <w:szCs w:val="22"/>
        </w:rPr>
        <w:t xml:space="preserve"> down</w:t>
      </w:r>
      <w:r w:rsidR="00F560A6" w:rsidRPr="009259BB">
        <w:rPr>
          <w:rFonts w:ascii="Arial" w:hAnsi="Arial" w:cs="Arial"/>
          <w:sz w:val="22"/>
          <w:szCs w:val="22"/>
        </w:rPr>
        <w:t xml:space="preserve"> to th</w:t>
      </w:r>
      <w:r w:rsidR="00DB0EB1" w:rsidRPr="009259BB">
        <w:rPr>
          <w:rFonts w:ascii="Arial" w:hAnsi="Arial" w:cs="Arial"/>
          <w:sz w:val="22"/>
          <w:szCs w:val="22"/>
        </w:rPr>
        <w:t>e</w:t>
      </w:r>
      <w:r w:rsidR="00D46F69" w:rsidRPr="009259BB">
        <w:rPr>
          <w:rFonts w:ascii="Arial" w:hAnsi="Arial" w:cs="Arial"/>
          <w:sz w:val="22"/>
          <w:szCs w:val="22"/>
        </w:rPr>
        <w:t xml:space="preserve"> binding pocket in the central cleft </w:t>
      </w:r>
      <w:r w:rsidR="00F560A6" w:rsidRPr="009259BB">
        <w:rPr>
          <w:rFonts w:ascii="Arial" w:hAnsi="Arial" w:cs="Arial"/>
          <w:sz w:val="22"/>
          <w:szCs w:val="22"/>
        </w:rPr>
        <w:t xml:space="preserve">of CfaS </w:t>
      </w:r>
      <w:r w:rsidR="00C8189A" w:rsidRPr="009259BB">
        <w:rPr>
          <w:rFonts w:ascii="Arial" w:hAnsi="Arial" w:cs="Arial"/>
          <w:sz w:val="22"/>
          <w:szCs w:val="22"/>
        </w:rPr>
        <w:t>which resembled the structure viewed on PyM</w:t>
      </w:r>
      <w:r w:rsidR="000A679B" w:rsidRPr="009259BB">
        <w:rPr>
          <w:rFonts w:ascii="Arial" w:hAnsi="Arial" w:cs="Arial"/>
          <w:sz w:val="22"/>
          <w:szCs w:val="22"/>
        </w:rPr>
        <w:t>OL</w:t>
      </w:r>
      <w:r w:rsidR="00C8189A" w:rsidRPr="009259BB">
        <w:rPr>
          <w:rFonts w:ascii="Arial" w:hAnsi="Arial" w:cs="Arial"/>
          <w:sz w:val="22"/>
          <w:szCs w:val="22"/>
        </w:rPr>
        <w:t xml:space="preserve"> (Sun et al,2021).</w:t>
      </w:r>
    </w:p>
    <w:p w14:paraId="0297FFFE" w14:textId="1C446956" w:rsidR="00E1322C" w:rsidRPr="009259BB" w:rsidRDefault="00E1322C" w:rsidP="009259BB">
      <w:pPr>
        <w:spacing w:line="360" w:lineRule="auto"/>
        <w:rPr>
          <w:rFonts w:ascii="Arial" w:hAnsi="Arial" w:cs="Arial"/>
          <w:sz w:val="22"/>
          <w:szCs w:val="22"/>
        </w:rPr>
      </w:pPr>
    </w:p>
    <w:p w14:paraId="7F1124AB" w14:textId="6BE5E87A" w:rsidR="00340F09" w:rsidRPr="009259BB" w:rsidRDefault="00212B8A" w:rsidP="009259BB">
      <w:pPr>
        <w:spacing w:line="360" w:lineRule="auto"/>
        <w:rPr>
          <w:rFonts w:ascii="Arial" w:hAnsi="Arial" w:cs="Arial"/>
          <w:sz w:val="22"/>
          <w:szCs w:val="22"/>
        </w:rPr>
      </w:pPr>
      <w:r w:rsidRPr="009259BB">
        <w:rPr>
          <w:rFonts w:ascii="Arial" w:hAnsi="Arial" w:cs="Arial"/>
          <w:sz w:val="22"/>
          <w:szCs w:val="22"/>
        </w:rPr>
        <w:t xml:space="preserve">The sequence </w:t>
      </w:r>
      <w:r w:rsidR="000F4C13" w:rsidRPr="009259BB">
        <w:rPr>
          <w:rFonts w:ascii="Arial" w:hAnsi="Arial" w:cs="Arial"/>
          <w:sz w:val="22"/>
          <w:szCs w:val="22"/>
        </w:rPr>
        <w:t>alignment</w:t>
      </w:r>
      <w:r w:rsidRPr="009259BB">
        <w:rPr>
          <w:rFonts w:ascii="Arial" w:hAnsi="Arial" w:cs="Arial"/>
          <w:sz w:val="22"/>
          <w:szCs w:val="22"/>
        </w:rPr>
        <w:t xml:space="preserve"> of </w:t>
      </w:r>
      <w:r w:rsidR="002E4C32" w:rsidRPr="009259BB">
        <w:rPr>
          <w:rFonts w:ascii="Arial" w:hAnsi="Arial" w:cs="Arial"/>
          <w:sz w:val="22"/>
          <w:szCs w:val="22"/>
        </w:rPr>
        <w:t xml:space="preserve">Vaccinia virus protein, CfaS and homologues of CfaS was performed and </w:t>
      </w:r>
      <w:r w:rsidR="000F4C13" w:rsidRPr="009259BB">
        <w:rPr>
          <w:rFonts w:ascii="Arial" w:hAnsi="Arial" w:cs="Arial"/>
          <w:sz w:val="22"/>
          <w:szCs w:val="22"/>
        </w:rPr>
        <w:t xml:space="preserve">specifically </w:t>
      </w:r>
      <w:r w:rsidR="002E4C32" w:rsidRPr="009259BB">
        <w:rPr>
          <w:rFonts w:ascii="Arial" w:hAnsi="Arial" w:cs="Arial"/>
          <w:sz w:val="22"/>
          <w:szCs w:val="22"/>
        </w:rPr>
        <w:t xml:space="preserve">looking at the </w:t>
      </w:r>
      <w:r w:rsidR="00340F09" w:rsidRPr="009259BB">
        <w:rPr>
          <w:rFonts w:ascii="Arial" w:hAnsi="Arial" w:cs="Arial"/>
          <w:sz w:val="22"/>
          <w:szCs w:val="22"/>
        </w:rPr>
        <w:t>V</w:t>
      </w:r>
      <w:r w:rsidR="002E4C32" w:rsidRPr="009259BB">
        <w:rPr>
          <w:rFonts w:ascii="Arial" w:hAnsi="Arial" w:cs="Arial"/>
          <w:sz w:val="22"/>
          <w:szCs w:val="22"/>
        </w:rPr>
        <w:t>accinia virus binding pocke</w:t>
      </w:r>
      <w:r w:rsidR="00C539A4" w:rsidRPr="009259BB">
        <w:rPr>
          <w:rFonts w:ascii="Arial" w:hAnsi="Arial" w:cs="Arial"/>
          <w:sz w:val="22"/>
          <w:szCs w:val="22"/>
        </w:rPr>
        <w:t>t</w:t>
      </w:r>
      <w:r w:rsidR="002E4C32" w:rsidRPr="009259BB">
        <w:rPr>
          <w:rFonts w:ascii="Arial" w:hAnsi="Arial" w:cs="Arial"/>
          <w:sz w:val="22"/>
          <w:szCs w:val="22"/>
        </w:rPr>
        <w:t xml:space="preserve"> residues, </w:t>
      </w:r>
      <w:r w:rsidR="0018357B" w:rsidRPr="009259BB">
        <w:rPr>
          <w:rFonts w:ascii="Arial" w:hAnsi="Arial" w:cs="Arial"/>
          <w:sz w:val="22"/>
          <w:szCs w:val="22"/>
        </w:rPr>
        <w:t xml:space="preserve">it </w:t>
      </w:r>
      <w:r w:rsidR="002E4C32" w:rsidRPr="009259BB">
        <w:rPr>
          <w:rFonts w:ascii="Arial" w:hAnsi="Arial" w:cs="Arial"/>
          <w:sz w:val="22"/>
          <w:szCs w:val="22"/>
        </w:rPr>
        <w:t xml:space="preserve">showed </w:t>
      </w:r>
      <w:r w:rsidR="000B5389" w:rsidRPr="009259BB">
        <w:rPr>
          <w:rFonts w:ascii="Arial" w:hAnsi="Arial" w:cs="Arial"/>
          <w:sz w:val="22"/>
          <w:szCs w:val="22"/>
        </w:rPr>
        <w:t>some conservation but was variable</w:t>
      </w:r>
      <w:r w:rsidR="00A60E9F" w:rsidRPr="009259BB">
        <w:rPr>
          <w:rFonts w:ascii="Arial" w:hAnsi="Arial" w:cs="Arial"/>
          <w:sz w:val="22"/>
          <w:szCs w:val="22"/>
        </w:rPr>
        <w:t xml:space="preserve">. </w:t>
      </w:r>
      <w:r w:rsidR="00430FDE" w:rsidRPr="009259BB">
        <w:rPr>
          <w:rFonts w:ascii="Arial" w:hAnsi="Arial" w:cs="Arial"/>
          <w:sz w:val="22"/>
          <w:szCs w:val="22"/>
        </w:rPr>
        <w:t xml:space="preserve">However, when viewing the residues around CfaS binding </w:t>
      </w:r>
      <w:r w:rsidR="00425792" w:rsidRPr="009259BB">
        <w:rPr>
          <w:rFonts w:ascii="Arial" w:hAnsi="Arial" w:cs="Arial"/>
          <w:sz w:val="22"/>
          <w:szCs w:val="22"/>
        </w:rPr>
        <w:t>pocket</w:t>
      </w:r>
      <w:r w:rsidR="00430FDE" w:rsidRPr="009259BB">
        <w:rPr>
          <w:rFonts w:ascii="Arial" w:hAnsi="Arial" w:cs="Arial"/>
          <w:sz w:val="22"/>
          <w:szCs w:val="22"/>
        </w:rPr>
        <w:t xml:space="preserve">, all showed high conservation. </w:t>
      </w:r>
      <w:r w:rsidR="00A60E9F" w:rsidRPr="009259BB">
        <w:rPr>
          <w:rFonts w:ascii="Arial" w:hAnsi="Arial" w:cs="Arial"/>
          <w:sz w:val="22"/>
          <w:szCs w:val="22"/>
        </w:rPr>
        <w:t>Th</w:t>
      </w:r>
      <w:r w:rsidR="001279CF" w:rsidRPr="009259BB">
        <w:rPr>
          <w:rFonts w:ascii="Arial" w:hAnsi="Arial" w:cs="Arial"/>
          <w:sz w:val="22"/>
          <w:szCs w:val="22"/>
        </w:rPr>
        <w:t xml:space="preserve">e </w:t>
      </w:r>
      <w:r w:rsidR="005760C9" w:rsidRPr="009259BB">
        <w:rPr>
          <w:rFonts w:ascii="Arial" w:hAnsi="Arial" w:cs="Arial"/>
          <w:sz w:val="22"/>
          <w:szCs w:val="22"/>
        </w:rPr>
        <w:t>variability</w:t>
      </w:r>
      <w:r w:rsidR="001279CF" w:rsidRPr="009259BB">
        <w:rPr>
          <w:rFonts w:ascii="Arial" w:hAnsi="Arial" w:cs="Arial"/>
          <w:sz w:val="22"/>
          <w:szCs w:val="22"/>
        </w:rPr>
        <w:t xml:space="preserve"> of </w:t>
      </w:r>
      <w:r w:rsidR="00340F09" w:rsidRPr="009259BB">
        <w:rPr>
          <w:rFonts w:ascii="Arial" w:hAnsi="Arial" w:cs="Arial"/>
          <w:sz w:val="22"/>
          <w:szCs w:val="22"/>
        </w:rPr>
        <w:t>V</w:t>
      </w:r>
      <w:r w:rsidR="001279CF" w:rsidRPr="009259BB">
        <w:rPr>
          <w:rFonts w:ascii="Arial" w:hAnsi="Arial" w:cs="Arial"/>
          <w:sz w:val="22"/>
          <w:szCs w:val="22"/>
        </w:rPr>
        <w:t>accinia</w:t>
      </w:r>
      <w:r w:rsidR="00340F09" w:rsidRPr="009259BB">
        <w:rPr>
          <w:rFonts w:ascii="Arial" w:hAnsi="Arial" w:cs="Arial"/>
          <w:sz w:val="22"/>
          <w:szCs w:val="22"/>
        </w:rPr>
        <w:t xml:space="preserve"> virus protein</w:t>
      </w:r>
      <w:r w:rsidR="001279CF" w:rsidRPr="009259BB">
        <w:rPr>
          <w:rFonts w:ascii="Arial" w:hAnsi="Arial" w:cs="Arial"/>
          <w:sz w:val="22"/>
          <w:szCs w:val="22"/>
        </w:rPr>
        <w:t xml:space="preserve"> against the other </w:t>
      </w:r>
      <w:r w:rsidR="00437379" w:rsidRPr="009259BB">
        <w:rPr>
          <w:rFonts w:ascii="Arial" w:hAnsi="Arial" w:cs="Arial"/>
          <w:sz w:val="22"/>
          <w:szCs w:val="22"/>
        </w:rPr>
        <w:t>proteins</w:t>
      </w:r>
      <w:r w:rsidR="00EE05FE" w:rsidRPr="009259BB">
        <w:rPr>
          <w:rFonts w:ascii="Arial" w:hAnsi="Arial" w:cs="Arial"/>
          <w:sz w:val="22"/>
          <w:szCs w:val="22"/>
        </w:rPr>
        <w:t xml:space="preserve"> </w:t>
      </w:r>
      <w:r w:rsidR="001279CF" w:rsidRPr="009259BB">
        <w:rPr>
          <w:rFonts w:ascii="Arial" w:hAnsi="Arial" w:cs="Arial"/>
          <w:sz w:val="22"/>
          <w:szCs w:val="22"/>
        </w:rPr>
        <w:t xml:space="preserve">was </w:t>
      </w:r>
      <w:r w:rsidR="00EE05FE" w:rsidRPr="009259BB">
        <w:rPr>
          <w:rFonts w:ascii="Arial" w:hAnsi="Arial" w:cs="Arial"/>
          <w:sz w:val="22"/>
          <w:szCs w:val="22"/>
        </w:rPr>
        <w:t>expected as generally SAM methyltransferases share a conserved structural fold</w:t>
      </w:r>
      <w:r w:rsidR="001279CF" w:rsidRPr="009259BB">
        <w:rPr>
          <w:rFonts w:ascii="Arial" w:hAnsi="Arial" w:cs="Arial"/>
          <w:sz w:val="22"/>
          <w:szCs w:val="22"/>
        </w:rPr>
        <w:t>/pocket</w:t>
      </w:r>
      <w:r w:rsidR="00EE05FE" w:rsidRPr="009259BB">
        <w:rPr>
          <w:rFonts w:ascii="Arial" w:hAnsi="Arial" w:cs="Arial"/>
          <w:sz w:val="22"/>
          <w:szCs w:val="22"/>
        </w:rPr>
        <w:t xml:space="preserve"> but little sequence identity </w:t>
      </w:r>
      <w:r w:rsidR="004851B9">
        <w:rPr>
          <w:rFonts w:ascii="Arial" w:hAnsi="Arial" w:cs="Arial"/>
          <w:sz w:val="22"/>
          <w:szCs w:val="22"/>
        </w:rPr>
        <w:t xml:space="preserve">because of the variety of substrates they bind </w:t>
      </w:r>
      <w:r w:rsidR="00EE05FE" w:rsidRPr="009259BB">
        <w:rPr>
          <w:rFonts w:ascii="Arial" w:hAnsi="Arial" w:cs="Arial"/>
          <w:sz w:val="22"/>
          <w:szCs w:val="22"/>
        </w:rPr>
        <w:t>(Martin&amp;Mc</w:t>
      </w:r>
      <w:r w:rsidR="0018357B" w:rsidRPr="009259BB">
        <w:rPr>
          <w:rFonts w:ascii="Arial" w:hAnsi="Arial" w:cs="Arial"/>
          <w:sz w:val="22"/>
          <w:szCs w:val="22"/>
        </w:rPr>
        <w:t>M</w:t>
      </w:r>
      <w:r w:rsidR="00EE05FE" w:rsidRPr="009259BB">
        <w:rPr>
          <w:rFonts w:ascii="Arial" w:hAnsi="Arial" w:cs="Arial"/>
          <w:sz w:val="22"/>
          <w:szCs w:val="22"/>
        </w:rPr>
        <w:t>illan,2002)</w:t>
      </w:r>
      <w:r w:rsidR="00607906">
        <w:rPr>
          <w:rFonts w:ascii="Arial" w:hAnsi="Arial" w:cs="Arial"/>
          <w:sz w:val="22"/>
          <w:szCs w:val="22"/>
        </w:rPr>
        <w:t>.</w:t>
      </w:r>
      <w:r w:rsidR="00EE05FE" w:rsidRPr="009259BB">
        <w:rPr>
          <w:rFonts w:ascii="Arial" w:hAnsi="Arial" w:cs="Arial"/>
          <w:sz w:val="22"/>
          <w:szCs w:val="22"/>
        </w:rPr>
        <w:t xml:space="preserve"> The reason CfaS showed high conservation ac</w:t>
      </w:r>
      <w:r w:rsidR="003F7FCC" w:rsidRPr="009259BB">
        <w:rPr>
          <w:rFonts w:ascii="Arial" w:hAnsi="Arial" w:cs="Arial"/>
          <w:sz w:val="22"/>
          <w:szCs w:val="22"/>
        </w:rPr>
        <w:t>ros</w:t>
      </w:r>
      <w:r w:rsidR="00EE05FE" w:rsidRPr="009259BB">
        <w:rPr>
          <w:rFonts w:ascii="Arial" w:hAnsi="Arial" w:cs="Arial"/>
          <w:sz w:val="22"/>
          <w:szCs w:val="22"/>
        </w:rPr>
        <w:t>s its binding pocket is</w:t>
      </w:r>
      <w:r w:rsidR="00425792" w:rsidRPr="009259BB">
        <w:rPr>
          <w:rFonts w:ascii="Arial" w:hAnsi="Arial" w:cs="Arial"/>
          <w:sz w:val="22"/>
          <w:szCs w:val="22"/>
        </w:rPr>
        <w:t xml:space="preserve"> possibly</w:t>
      </w:r>
      <w:r w:rsidR="00EE05FE" w:rsidRPr="009259BB">
        <w:rPr>
          <w:rFonts w:ascii="Arial" w:hAnsi="Arial" w:cs="Arial"/>
          <w:sz w:val="22"/>
          <w:szCs w:val="22"/>
        </w:rPr>
        <w:t xml:space="preserve"> because all proteins viewed on Jalview other than </w:t>
      </w:r>
      <w:r w:rsidR="00340F09" w:rsidRPr="009259BB">
        <w:rPr>
          <w:rFonts w:ascii="Arial" w:hAnsi="Arial" w:cs="Arial"/>
          <w:sz w:val="22"/>
          <w:szCs w:val="22"/>
        </w:rPr>
        <w:t>the V</w:t>
      </w:r>
      <w:r w:rsidR="00EE05FE" w:rsidRPr="009259BB">
        <w:rPr>
          <w:rFonts w:ascii="Arial" w:hAnsi="Arial" w:cs="Arial"/>
          <w:sz w:val="22"/>
          <w:szCs w:val="22"/>
        </w:rPr>
        <w:t>accinia virus protein were homologues of CfaS with at least 50% percentage identity</w:t>
      </w:r>
      <w:r w:rsidR="0018357B" w:rsidRPr="009259BB">
        <w:rPr>
          <w:rFonts w:ascii="Arial" w:hAnsi="Arial" w:cs="Arial"/>
          <w:sz w:val="22"/>
          <w:szCs w:val="22"/>
        </w:rPr>
        <w:t xml:space="preserve">. Many of these </w:t>
      </w:r>
      <w:r w:rsidR="00EE05FE" w:rsidRPr="009259BB">
        <w:rPr>
          <w:rFonts w:ascii="Arial" w:hAnsi="Arial" w:cs="Arial"/>
          <w:sz w:val="22"/>
          <w:szCs w:val="22"/>
        </w:rPr>
        <w:t xml:space="preserve">were CmaS which is also found as a domain in CfaS so </w:t>
      </w:r>
      <w:r w:rsidR="007F78BB" w:rsidRPr="009259BB">
        <w:rPr>
          <w:rFonts w:ascii="Arial" w:hAnsi="Arial" w:cs="Arial"/>
          <w:sz w:val="22"/>
          <w:szCs w:val="22"/>
        </w:rPr>
        <w:t xml:space="preserve">it is </w:t>
      </w:r>
      <w:r w:rsidR="00EE05FE" w:rsidRPr="009259BB">
        <w:rPr>
          <w:rFonts w:ascii="Arial" w:hAnsi="Arial" w:cs="Arial"/>
          <w:sz w:val="22"/>
          <w:szCs w:val="22"/>
        </w:rPr>
        <w:t>expected to have high conservation.</w:t>
      </w:r>
    </w:p>
    <w:p w14:paraId="1783F378" w14:textId="203A2E37" w:rsidR="00EE05FE" w:rsidRPr="009259BB" w:rsidRDefault="007F78BB" w:rsidP="009259BB">
      <w:pPr>
        <w:spacing w:line="360" w:lineRule="auto"/>
        <w:rPr>
          <w:rFonts w:ascii="Arial" w:hAnsi="Arial" w:cs="Arial"/>
          <w:sz w:val="22"/>
          <w:szCs w:val="22"/>
        </w:rPr>
      </w:pPr>
      <w:r w:rsidRPr="009259BB">
        <w:rPr>
          <w:rFonts w:ascii="Arial" w:hAnsi="Arial" w:cs="Arial"/>
          <w:sz w:val="22"/>
          <w:szCs w:val="22"/>
        </w:rPr>
        <w:t xml:space="preserve">Additionally, </w:t>
      </w:r>
      <w:r w:rsidR="00EE05FE" w:rsidRPr="009259BB">
        <w:rPr>
          <w:rFonts w:ascii="Arial" w:hAnsi="Arial" w:cs="Arial"/>
          <w:sz w:val="22"/>
          <w:szCs w:val="22"/>
        </w:rPr>
        <w:t>the homologues were also the same length as CfaS so the binding pocket is likely to be found in the same location a</w:t>
      </w:r>
      <w:r w:rsidRPr="009259BB">
        <w:rPr>
          <w:rFonts w:ascii="Arial" w:hAnsi="Arial" w:cs="Arial"/>
          <w:sz w:val="22"/>
          <w:szCs w:val="22"/>
        </w:rPr>
        <w:t>long the sequence</w:t>
      </w:r>
      <w:r w:rsidR="00EE05FE" w:rsidRPr="009259BB">
        <w:rPr>
          <w:rFonts w:ascii="Arial" w:hAnsi="Arial" w:cs="Arial"/>
          <w:sz w:val="22"/>
          <w:szCs w:val="22"/>
        </w:rPr>
        <w:t xml:space="preserve">, unlike </w:t>
      </w:r>
      <w:r w:rsidR="00340F09" w:rsidRPr="009259BB">
        <w:rPr>
          <w:rFonts w:ascii="Arial" w:hAnsi="Arial" w:cs="Arial"/>
          <w:sz w:val="22"/>
          <w:szCs w:val="22"/>
        </w:rPr>
        <w:t>the V</w:t>
      </w:r>
      <w:r w:rsidR="00EE05FE" w:rsidRPr="009259BB">
        <w:rPr>
          <w:rFonts w:ascii="Arial" w:hAnsi="Arial" w:cs="Arial"/>
          <w:sz w:val="22"/>
          <w:szCs w:val="22"/>
        </w:rPr>
        <w:t xml:space="preserve">accinia virus </w:t>
      </w:r>
      <w:r w:rsidRPr="009259BB">
        <w:rPr>
          <w:rFonts w:ascii="Arial" w:hAnsi="Arial" w:cs="Arial"/>
          <w:sz w:val="22"/>
          <w:szCs w:val="22"/>
        </w:rPr>
        <w:t>protein</w:t>
      </w:r>
      <w:r w:rsidR="0033479C" w:rsidRPr="009259BB">
        <w:rPr>
          <w:rFonts w:ascii="Arial" w:hAnsi="Arial" w:cs="Arial"/>
          <w:sz w:val="22"/>
          <w:szCs w:val="22"/>
        </w:rPr>
        <w:t>.</w:t>
      </w:r>
    </w:p>
    <w:p w14:paraId="7E66ADEF" w14:textId="77777777" w:rsidR="007D5755" w:rsidRPr="009259BB" w:rsidRDefault="007D5755" w:rsidP="009259BB">
      <w:pPr>
        <w:spacing w:line="360" w:lineRule="auto"/>
        <w:rPr>
          <w:rFonts w:ascii="Arial" w:hAnsi="Arial" w:cs="Arial"/>
          <w:sz w:val="22"/>
          <w:szCs w:val="22"/>
        </w:rPr>
      </w:pPr>
    </w:p>
    <w:p w14:paraId="1A8F5E48" w14:textId="74924D14" w:rsidR="00C57F0F" w:rsidRPr="009259BB" w:rsidRDefault="003F7FCC" w:rsidP="009259BB">
      <w:pPr>
        <w:spacing w:line="360" w:lineRule="auto"/>
        <w:rPr>
          <w:rFonts w:ascii="Arial" w:hAnsi="Arial" w:cs="Arial"/>
          <w:sz w:val="22"/>
          <w:szCs w:val="22"/>
        </w:rPr>
      </w:pPr>
      <w:r w:rsidRPr="009259BB">
        <w:rPr>
          <w:rFonts w:ascii="Arial" w:hAnsi="Arial" w:cs="Arial"/>
          <w:sz w:val="22"/>
          <w:szCs w:val="22"/>
        </w:rPr>
        <w:t>In addition to</w:t>
      </w:r>
      <w:r w:rsidR="00FF0A6A" w:rsidRPr="009259BB">
        <w:rPr>
          <w:rFonts w:ascii="Arial" w:hAnsi="Arial" w:cs="Arial"/>
          <w:sz w:val="22"/>
          <w:szCs w:val="22"/>
        </w:rPr>
        <w:t xml:space="preserve"> conservation, the type of amino acid</w:t>
      </w:r>
      <w:r w:rsidR="0058012F" w:rsidRPr="009259BB">
        <w:rPr>
          <w:rFonts w:ascii="Arial" w:hAnsi="Arial" w:cs="Arial"/>
          <w:sz w:val="22"/>
          <w:szCs w:val="22"/>
        </w:rPr>
        <w:t>s varied in both the binding sites of CfaS and Vaccinia virus</w:t>
      </w:r>
      <w:r w:rsidR="006B0FA4" w:rsidRPr="009259BB">
        <w:rPr>
          <w:rFonts w:ascii="Arial" w:hAnsi="Arial" w:cs="Arial"/>
          <w:sz w:val="22"/>
          <w:szCs w:val="22"/>
        </w:rPr>
        <w:t xml:space="preserve">. </w:t>
      </w:r>
      <w:r w:rsidR="007223C6" w:rsidRPr="009259BB">
        <w:rPr>
          <w:rFonts w:ascii="Arial" w:hAnsi="Arial" w:cs="Arial"/>
          <w:sz w:val="22"/>
          <w:szCs w:val="22"/>
        </w:rPr>
        <w:t xml:space="preserve">Most residues were hydrophobic, indicting a hydrophobic pocket but hydrophilic residues were also present. </w:t>
      </w:r>
      <w:r w:rsidR="00F433FF" w:rsidRPr="009259BB">
        <w:rPr>
          <w:rFonts w:ascii="Arial" w:hAnsi="Arial" w:cs="Arial"/>
          <w:sz w:val="22"/>
          <w:szCs w:val="22"/>
        </w:rPr>
        <w:t xml:space="preserve">As well as varying in sizes, these substrates vary in chemistry, so the amino acids within the substrate binding regions also are expected to vary </w:t>
      </w:r>
      <w:r w:rsidR="0018357B" w:rsidRPr="009259BB">
        <w:rPr>
          <w:rFonts w:ascii="Arial" w:hAnsi="Arial" w:cs="Arial"/>
          <w:sz w:val="22"/>
          <w:szCs w:val="22"/>
        </w:rPr>
        <w:t>significantly</w:t>
      </w:r>
      <w:r w:rsidRPr="009259BB">
        <w:rPr>
          <w:rFonts w:ascii="Arial" w:hAnsi="Arial" w:cs="Arial"/>
          <w:sz w:val="22"/>
          <w:szCs w:val="22"/>
        </w:rPr>
        <w:t>.</w:t>
      </w:r>
    </w:p>
    <w:p w14:paraId="6136B008" w14:textId="77777777" w:rsidR="00B8373B" w:rsidRPr="009259BB" w:rsidRDefault="00B8373B" w:rsidP="009259BB">
      <w:pPr>
        <w:spacing w:line="360" w:lineRule="auto"/>
        <w:rPr>
          <w:rFonts w:ascii="Arial" w:hAnsi="Arial" w:cs="Arial"/>
          <w:sz w:val="22"/>
          <w:szCs w:val="22"/>
        </w:rPr>
      </w:pPr>
    </w:p>
    <w:p w14:paraId="304598B8" w14:textId="028A65CC" w:rsidR="00B8373B" w:rsidRPr="009259BB" w:rsidRDefault="00B8373B" w:rsidP="009259BB">
      <w:pPr>
        <w:spacing w:line="360" w:lineRule="auto"/>
        <w:rPr>
          <w:rFonts w:ascii="Arial" w:hAnsi="Arial" w:cs="Arial"/>
          <w:sz w:val="22"/>
          <w:szCs w:val="22"/>
        </w:rPr>
      </w:pPr>
      <w:r w:rsidRPr="009259BB">
        <w:rPr>
          <w:rFonts w:ascii="Arial" w:hAnsi="Arial" w:cs="Arial"/>
          <w:sz w:val="22"/>
          <w:szCs w:val="22"/>
        </w:rPr>
        <w:t xml:space="preserve">A comparison of </w:t>
      </w:r>
      <w:r w:rsidR="0018357B" w:rsidRPr="009259BB">
        <w:rPr>
          <w:rFonts w:ascii="Arial" w:hAnsi="Arial" w:cs="Arial"/>
          <w:sz w:val="22"/>
          <w:szCs w:val="22"/>
        </w:rPr>
        <w:t>V</w:t>
      </w:r>
      <w:r w:rsidRPr="009259BB">
        <w:rPr>
          <w:rFonts w:ascii="Arial" w:hAnsi="Arial" w:cs="Arial"/>
          <w:sz w:val="22"/>
          <w:szCs w:val="22"/>
        </w:rPr>
        <w:t xml:space="preserve">accinia virus </w:t>
      </w:r>
      <w:r w:rsidR="0018357B" w:rsidRPr="009259BB">
        <w:rPr>
          <w:rFonts w:ascii="Arial" w:hAnsi="Arial" w:cs="Arial"/>
          <w:sz w:val="22"/>
          <w:szCs w:val="22"/>
        </w:rPr>
        <w:t xml:space="preserve">protein </w:t>
      </w:r>
      <w:r w:rsidRPr="009259BB">
        <w:rPr>
          <w:rFonts w:ascii="Arial" w:hAnsi="Arial" w:cs="Arial"/>
          <w:sz w:val="22"/>
          <w:szCs w:val="22"/>
        </w:rPr>
        <w:t xml:space="preserve">with other SAM </w:t>
      </w:r>
      <w:r w:rsidR="007B11BC" w:rsidRPr="009259BB">
        <w:rPr>
          <w:rFonts w:ascii="Arial" w:hAnsi="Arial" w:cs="Arial"/>
          <w:sz w:val="22"/>
          <w:szCs w:val="22"/>
        </w:rPr>
        <w:t>methyltransferase</w:t>
      </w:r>
      <w:r w:rsidRPr="009259BB">
        <w:rPr>
          <w:rFonts w:ascii="Arial" w:hAnsi="Arial" w:cs="Arial"/>
          <w:sz w:val="22"/>
          <w:szCs w:val="22"/>
        </w:rPr>
        <w:t xml:space="preserve"> </w:t>
      </w:r>
      <w:r w:rsidR="007B11BC" w:rsidRPr="009259BB">
        <w:rPr>
          <w:rFonts w:ascii="Arial" w:hAnsi="Arial" w:cs="Arial"/>
          <w:sz w:val="22"/>
          <w:szCs w:val="22"/>
        </w:rPr>
        <w:t>revealed</w:t>
      </w:r>
      <w:r w:rsidRPr="009259BB">
        <w:rPr>
          <w:rFonts w:ascii="Arial" w:hAnsi="Arial" w:cs="Arial"/>
          <w:sz w:val="22"/>
          <w:szCs w:val="22"/>
        </w:rPr>
        <w:t xml:space="preserve"> that it had evolved from an </w:t>
      </w:r>
      <w:r w:rsidR="007B11BC" w:rsidRPr="009259BB">
        <w:rPr>
          <w:rFonts w:ascii="Arial" w:hAnsi="Arial" w:cs="Arial"/>
          <w:sz w:val="22"/>
          <w:szCs w:val="22"/>
        </w:rPr>
        <w:t>ancestral</w:t>
      </w:r>
      <w:r w:rsidRPr="009259BB">
        <w:rPr>
          <w:rFonts w:ascii="Arial" w:hAnsi="Arial" w:cs="Arial"/>
          <w:sz w:val="22"/>
          <w:szCs w:val="22"/>
        </w:rPr>
        <w:t xml:space="preserve"> fold shared between diverse methyltransferases by the addition of </w:t>
      </w:r>
      <w:r w:rsidR="007B11BC" w:rsidRPr="009259BB">
        <w:rPr>
          <w:rFonts w:ascii="Arial" w:hAnsi="Arial" w:cs="Arial"/>
          <w:sz w:val="22"/>
          <w:szCs w:val="22"/>
        </w:rPr>
        <w:t>structures</w:t>
      </w:r>
      <w:r w:rsidRPr="009259BB">
        <w:rPr>
          <w:rFonts w:ascii="Arial" w:hAnsi="Arial" w:cs="Arial"/>
          <w:sz w:val="22"/>
          <w:szCs w:val="22"/>
        </w:rPr>
        <w:t xml:space="preserve"> necessary for its 5’ and 3’ end-modifying activities.</w:t>
      </w:r>
      <w:r w:rsidR="00607906">
        <w:rPr>
          <w:rFonts w:ascii="Arial" w:hAnsi="Arial" w:cs="Arial"/>
          <w:sz w:val="22"/>
          <w:szCs w:val="22"/>
        </w:rPr>
        <w:t xml:space="preserve"> </w:t>
      </w:r>
      <w:r w:rsidR="004E3AD6">
        <w:rPr>
          <w:rFonts w:ascii="Arial" w:hAnsi="Arial" w:cs="Arial"/>
          <w:sz w:val="22"/>
          <w:szCs w:val="22"/>
        </w:rPr>
        <w:t>Evidence</w:t>
      </w:r>
      <w:r w:rsidR="00170B13">
        <w:rPr>
          <w:rFonts w:ascii="Arial" w:hAnsi="Arial" w:cs="Arial"/>
          <w:sz w:val="22"/>
          <w:szCs w:val="22"/>
        </w:rPr>
        <w:t xml:space="preserve"> of its evolution shows </w:t>
      </w:r>
      <w:r w:rsidR="004E3AD6">
        <w:rPr>
          <w:rFonts w:ascii="Arial" w:hAnsi="Arial" w:cs="Arial"/>
          <w:sz w:val="22"/>
          <w:szCs w:val="22"/>
        </w:rPr>
        <w:t xml:space="preserve">that </w:t>
      </w:r>
      <w:r w:rsidR="00607906">
        <w:rPr>
          <w:rFonts w:ascii="Arial" w:hAnsi="Arial" w:cs="Arial"/>
          <w:sz w:val="22"/>
          <w:szCs w:val="22"/>
        </w:rPr>
        <w:t xml:space="preserve">It appears to have tailored </w:t>
      </w:r>
      <w:r w:rsidR="004E3AD6">
        <w:rPr>
          <w:rFonts w:ascii="Arial" w:hAnsi="Arial" w:cs="Arial"/>
          <w:sz w:val="22"/>
          <w:szCs w:val="22"/>
        </w:rPr>
        <w:t>it</w:t>
      </w:r>
      <w:r w:rsidR="00607906">
        <w:rPr>
          <w:rFonts w:ascii="Arial" w:hAnsi="Arial" w:cs="Arial"/>
          <w:sz w:val="22"/>
          <w:szCs w:val="22"/>
        </w:rPr>
        <w:t xml:space="preserve">s methyltransferase domain instead of </w:t>
      </w:r>
      <w:r w:rsidR="00170B13">
        <w:rPr>
          <w:rFonts w:ascii="Arial" w:hAnsi="Arial" w:cs="Arial"/>
          <w:sz w:val="22"/>
          <w:szCs w:val="22"/>
        </w:rPr>
        <w:t>acquiring an extra domain purposely for its RNA substrate recognition.</w:t>
      </w:r>
      <w:r w:rsidRPr="009259BB">
        <w:rPr>
          <w:rFonts w:ascii="Arial" w:hAnsi="Arial" w:cs="Arial"/>
          <w:sz w:val="22"/>
          <w:szCs w:val="22"/>
        </w:rPr>
        <w:t> </w:t>
      </w:r>
      <w:r w:rsidR="00C017EA" w:rsidRPr="009259BB">
        <w:rPr>
          <w:rFonts w:ascii="Arial" w:hAnsi="Arial" w:cs="Arial"/>
          <w:sz w:val="22"/>
          <w:szCs w:val="22"/>
        </w:rPr>
        <w:t xml:space="preserve">Its function is shown to be essential in evading the innate immune response, </w:t>
      </w:r>
      <w:r w:rsidR="0018662F" w:rsidRPr="009259BB">
        <w:rPr>
          <w:rFonts w:ascii="Arial" w:hAnsi="Arial" w:cs="Arial"/>
          <w:sz w:val="22"/>
          <w:szCs w:val="22"/>
        </w:rPr>
        <w:t xml:space="preserve">possibly explaining its presence as a domain in CfaS in </w:t>
      </w:r>
      <w:r w:rsidR="0018662F" w:rsidRPr="009259BB">
        <w:rPr>
          <w:rFonts w:ascii="Arial" w:hAnsi="Arial" w:cs="Arial"/>
          <w:i/>
          <w:iCs/>
          <w:sz w:val="22"/>
          <w:szCs w:val="22"/>
        </w:rPr>
        <w:t>Leishmania infantum</w:t>
      </w:r>
      <w:r w:rsidR="0018662F" w:rsidRPr="009259BB">
        <w:rPr>
          <w:rFonts w:ascii="Arial" w:hAnsi="Arial" w:cs="Arial"/>
          <w:sz w:val="22"/>
          <w:szCs w:val="22"/>
        </w:rPr>
        <w:t xml:space="preserve"> </w:t>
      </w:r>
      <w:r w:rsidR="00C017EA" w:rsidRPr="009259BB">
        <w:rPr>
          <w:rFonts w:ascii="Arial" w:hAnsi="Arial" w:cs="Arial"/>
          <w:sz w:val="22"/>
          <w:szCs w:val="22"/>
        </w:rPr>
        <w:t>(Hodel et al, 1996</w:t>
      </w:r>
      <w:r w:rsidR="0018357B" w:rsidRPr="009259BB">
        <w:rPr>
          <w:rFonts w:ascii="Arial" w:hAnsi="Arial" w:cs="Arial"/>
          <w:sz w:val="22"/>
          <w:szCs w:val="22"/>
        </w:rPr>
        <w:t xml:space="preserve">; </w:t>
      </w:r>
      <w:r w:rsidR="00C017EA" w:rsidRPr="009259BB">
        <w:rPr>
          <w:rFonts w:ascii="Arial" w:hAnsi="Arial" w:cs="Arial"/>
          <w:sz w:val="22"/>
          <w:szCs w:val="22"/>
        </w:rPr>
        <w:t>Minnaert et al,2021).</w:t>
      </w:r>
      <w:r w:rsidR="004851B9">
        <w:rPr>
          <w:rFonts w:ascii="Arial" w:hAnsi="Arial" w:cs="Arial"/>
          <w:sz w:val="22"/>
          <w:szCs w:val="22"/>
        </w:rPr>
        <w:t xml:space="preserve"> </w:t>
      </w:r>
    </w:p>
    <w:p w14:paraId="79986637" w14:textId="77777777" w:rsidR="00335752" w:rsidRPr="009259BB" w:rsidRDefault="00335752" w:rsidP="00335752">
      <w:pPr>
        <w:tabs>
          <w:tab w:val="left" w:pos="3857"/>
        </w:tabs>
        <w:spacing w:line="360" w:lineRule="auto"/>
        <w:rPr>
          <w:rFonts w:ascii="Arial" w:hAnsi="Arial" w:cs="Arial"/>
          <w:sz w:val="22"/>
          <w:szCs w:val="22"/>
        </w:rPr>
      </w:pPr>
    </w:p>
    <w:p w14:paraId="59B9426F" w14:textId="32787221" w:rsidR="00D25D3C" w:rsidRPr="009259BB" w:rsidRDefault="00D25D3C" w:rsidP="009259BB">
      <w:pPr>
        <w:spacing w:line="360" w:lineRule="auto"/>
        <w:rPr>
          <w:rFonts w:ascii="Arial" w:hAnsi="Arial" w:cs="Arial"/>
          <w:sz w:val="22"/>
          <w:szCs w:val="22"/>
        </w:rPr>
      </w:pPr>
      <w:r w:rsidRPr="009259BB">
        <w:rPr>
          <w:rFonts w:ascii="Arial" w:hAnsi="Arial" w:cs="Arial"/>
          <w:sz w:val="22"/>
          <w:szCs w:val="22"/>
        </w:rPr>
        <w:t>Conclusion</w:t>
      </w:r>
    </w:p>
    <w:p w14:paraId="51BF2006" w14:textId="2C3C5D53" w:rsidR="00D25D3C" w:rsidRPr="009259BB" w:rsidRDefault="00D25D3C" w:rsidP="009259BB">
      <w:pPr>
        <w:spacing w:line="360" w:lineRule="auto"/>
        <w:rPr>
          <w:rFonts w:ascii="Arial" w:hAnsi="Arial" w:cs="Arial"/>
          <w:sz w:val="22"/>
          <w:szCs w:val="22"/>
          <w:u w:val="single"/>
        </w:rPr>
      </w:pPr>
    </w:p>
    <w:p w14:paraId="22D4F625" w14:textId="15A46AB8" w:rsidR="00D25D3C" w:rsidRPr="009259BB" w:rsidRDefault="00F562D7" w:rsidP="009259BB">
      <w:pPr>
        <w:spacing w:line="360" w:lineRule="auto"/>
        <w:rPr>
          <w:rFonts w:ascii="Arial" w:hAnsi="Arial" w:cs="Arial"/>
          <w:sz w:val="22"/>
          <w:szCs w:val="22"/>
        </w:rPr>
      </w:pPr>
      <w:r w:rsidRPr="009259BB">
        <w:rPr>
          <w:rFonts w:ascii="Arial" w:hAnsi="Arial" w:cs="Arial"/>
          <w:sz w:val="22"/>
          <w:szCs w:val="22"/>
        </w:rPr>
        <w:t xml:space="preserve">The similar functions of CmaS in </w:t>
      </w:r>
      <w:r w:rsidR="001B3E62" w:rsidRPr="009259BB">
        <w:rPr>
          <w:rFonts w:ascii="Arial" w:hAnsi="Arial" w:cs="Arial"/>
          <w:sz w:val="22"/>
          <w:szCs w:val="22"/>
        </w:rPr>
        <w:t>mycobacterium</w:t>
      </w:r>
      <w:r w:rsidRPr="009259BB">
        <w:rPr>
          <w:rFonts w:ascii="Arial" w:hAnsi="Arial" w:cs="Arial"/>
          <w:sz w:val="22"/>
          <w:szCs w:val="22"/>
        </w:rPr>
        <w:t xml:space="preserve"> and the many bacterial homologues of CfaS leads to the conclusion that horizontal gene transfer of CfaS occurred into the </w:t>
      </w:r>
      <w:r w:rsidR="006977F1" w:rsidRPr="009259BB">
        <w:rPr>
          <w:rFonts w:ascii="Arial" w:hAnsi="Arial" w:cs="Arial"/>
          <w:sz w:val="22"/>
          <w:szCs w:val="22"/>
        </w:rPr>
        <w:t>L</w:t>
      </w:r>
      <w:r w:rsidRPr="009259BB">
        <w:rPr>
          <w:rFonts w:ascii="Arial" w:hAnsi="Arial" w:cs="Arial"/>
          <w:sz w:val="22"/>
          <w:szCs w:val="22"/>
        </w:rPr>
        <w:t>eishmania species p</w:t>
      </w:r>
      <w:r w:rsidR="00F332C1" w:rsidRPr="009259BB">
        <w:rPr>
          <w:rFonts w:ascii="Arial" w:hAnsi="Arial" w:cs="Arial"/>
          <w:sz w:val="22"/>
          <w:szCs w:val="22"/>
        </w:rPr>
        <w:t xml:space="preserve">ossibly providing a new function allowing Leishmania to survive is host </w:t>
      </w:r>
      <w:r w:rsidR="005760C9" w:rsidRPr="009259BB">
        <w:rPr>
          <w:rFonts w:ascii="Arial" w:hAnsi="Arial" w:cs="Arial"/>
          <w:sz w:val="22"/>
          <w:szCs w:val="22"/>
        </w:rPr>
        <w:t>conditions</w:t>
      </w:r>
      <w:r w:rsidR="00F332C1" w:rsidRPr="009259BB">
        <w:rPr>
          <w:rFonts w:ascii="Arial" w:hAnsi="Arial" w:cs="Arial"/>
          <w:sz w:val="22"/>
          <w:szCs w:val="22"/>
        </w:rPr>
        <w:t xml:space="preserve">. The </w:t>
      </w:r>
      <w:r w:rsidR="00524B56" w:rsidRPr="009259BB">
        <w:rPr>
          <w:rFonts w:ascii="Arial" w:hAnsi="Arial" w:cs="Arial"/>
          <w:sz w:val="22"/>
          <w:szCs w:val="22"/>
        </w:rPr>
        <w:t xml:space="preserve">structural </w:t>
      </w:r>
      <w:r w:rsidR="005760C9" w:rsidRPr="009259BB">
        <w:rPr>
          <w:rFonts w:ascii="Arial" w:hAnsi="Arial" w:cs="Arial"/>
          <w:sz w:val="22"/>
          <w:szCs w:val="22"/>
        </w:rPr>
        <w:t>similarity</w:t>
      </w:r>
      <w:r w:rsidR="00524B56" w:rsidRPr="009259BB">
        <w:rPr>
          <w:rFonts w:ascii="Arial" w:hAnsi="Arial" w:cs="Arial"/>
          <w:sz w:val="22"/>
          <w:szCs w:val="22"/>
        </w:rPr>
        <w:t xml:space="preserve"> of the </w:t>
      </w:r>
      <w:r w:rsidR="006977F1" w:rsidRPr="009259BB">
        <w:rPr>
          <w:rFonts w:ascii="Arial" w:hAnsi="Arial" w:cs="Arial"/>
          <w:sz w:val="22"/>
          <w:szCs w:val="22"/>
        </w:rPr>
        <w:t>V</w:t>
      </w:r>
      <w:r w:rsidR="00524B56" w:rsidRPr="009259BB">
        <w:rPr>
          <w:rFonts w:ascii="Arial" w:hAnsi="Arial" w:cs="Arial"/>
          <w:sz w:val="22"/>
          <w:szCs w:val="22"/>
        </w:rPr>
        <w:t>accinia virus protein</w:t>
      </w:r>
      <w:r w:rsidR="00786A36" w:rsidRPr="009259BB">
        <w:rPr>
          <w:rFonts w:ascii="Arial" w:hAnsi="Arial" w:cs="Arial"/>
          <w:sz w:val="22"/>
          <w:szCs w:val="22"/>
        </w:rPr>
        <w:t xml:space="preserve"> as well as the functional similarity of CmaS to</w:t>
      </w:r>
      <w:r w:rsidR="00524B56" w:rsidRPr="009259BB">
        <w:rPr>
          <w:rFonts w:ascii="Arial" w:hAnsi="Arial" w:cs="Arial"/>
          <w:sz w:val="22"/>
          <w:szCs w:val="22"/>
        </w:rPr>
        <w:t xml:space="preserve"> CfaS supports </w:t>
      </w:r>
      <w:r w:rsidR="00524B56" w:rsidRPr="009259BB">
        <w:rPr>
          <w:rFonts w:ascii="Arial" w:hAnsi="Arial" w:cs="Arial"/>
          <w:sz w:val="22"/>
          <w:szCs w:val="22"/>
        </w:rPr>
        <w:lastRenderedPageBreak/>
        <w:t xml:space="preserve">the </w:t>
      </w:r>
      <w:r w:rsidR="005760C9" w:rsidRPr="009259BB">
        <w:rPr>
          <w:rFonts w:ascii="Arial" w:hAnsi="Arial" w:cs="Arial"/>
          <w:sz w:val="22"/>
          <w:szCs w:val="22"/>
        </w:rPr>
        <w:t>conclusion</w:t>
      </w:r>
      <w:r w:rsidR="00524B56" w:rsidRPr="009259BB">
        <w:rPr>
          <w:rFonts w:ascii="Arial" w:hAnsi="Arial" w:cs="Arial"/>
          <w:sz w:val="22"/>
          <w:szCs w:val="22"/>
        </w:rPr>
        <w:t xml:space="preserve"> that there is conservation of </w:t>
      </w:r>
      <w:r w:rsidR="001B3E62" w:rsidRPr="009259BB">
        <w:rPr>
          <w:rFonts w:ascii="Arial" w:hAnsi="Arial" w:cs="Arial"/>
          <w:sz w:val="22"/>
          <w:szCs w:val="22"/>
        </w:rPr>
        <w:t>SAM methyltransferase proteins</w:t>
      </w:r>
      <w:r w:rsidR="00524B56" w:rsidRPr="009259BB">
        <w:rPr>
          <w:rFonts w:ascii="Arial" w:hAnsi="Arial" w:cs="Arial"/>
          <w:sz w:val="22"/>
          <w:szCs w:val="22"/>
        </w:rPr>
        <w:t xml:space="preserve"> across kingdoms. </w:t>
      </w:r>
      <w:r w:rsidR="00025279" w:rsidRPr="009259BB">
        <w:rPr>
          <w:rFonts w:ascii="Arial" w:hAnsi="Arial" w:cs="Arial"/>
          <w:sz w:val="22"/>
          <w:szCs w:val="22"/>
        </w:rPr>
        <w:t xml:space="preserve">The analysis of CfaS domains as well as the data showing the </w:t>
      </w:r>
      <w:r w:rsidR="006977F1" w:rsidRPr="009259BB">
        <w:rPr>
          <w:rFonts w:ascii="Arial" w:hAnsi="Arial" w:cs="Arial"/>
          <w:sz w:val="22"/>
          <w:szCs w:val="22"/>
        </w:rPr>
        <w:t xml:space="preserve">importance of SAM methyltransferases </w:t>
      </w:r>
      <w:r w:rsidR="00EE6B36" w:rsidRPr="009259BB">
        <w:rPr>
          <w:rFonts w:ascii="Arial" w:hAnsi="Arial" w:cs="Arial"/>
          <w:sz w:val="22"/>
          <w:szCs w:val="22"/>
        </w:rPr>
        <w:t xml:space="preserve">in the progression on </w:t>
      </w:r>
      <w:r w:rsidR="00025279" w:rsidRPr="009259BB">
        <w:rPr>
          <w:rFonts w:ascii="Arial" w:hAnsi="Arial" w:cs="Arial"/>
          <w:sz w:val="22"/>
          <w:szCs w:val="22"/>
        </w:rPr>
        <w:t>various</w:t>
      </w:r>
      <w:r w:rsidR="00EE6B36" w:rsidRPr="009259BB">
        <w:rPr>
          <w:rFonts w:ascii="Arial" w:hAnsi="Arial" w:cs="Arial"/>
          <w:sz w:val="22"/>
          <w:szCs w:val="22"/>
        </w:rPr>
        <w:t xml:space="preserve"> diseases suggests that</w:t>
      </w:r>
      <w:r w:rsidR="00025279" w:rsidRPr="009259BB">
        <w:rPr>
          <w:rFonts w:ascii="Arial" w:hAnsi="Arial" w:cs="Arial"/>
          <w:sz w:val="22"/>
          <w:szCs w:val="22"/>
        </w:rPr>
        <w:t xml:space="preserve"> CfaS could be used as a plausible drug target.</w:t>
      </w:r>
      <w:r w:rsidR="00377782">
        <w:rPr>
          <w:rFonts w:ascii="Arial" w:hAnsi="Arial" w:cs="Arial"/>
          <w:sz w:val="22"/>
          <w:szCs w:val="22"/>
        </w:rPr>
        <w:t xml:space="preserve"> Experiments such as alanine scanning mutagenesis could be performed to further test the function of CfaS</w:t>
      </w:r>
      <w:r w:rsidR="00DD5964">
        <w:rPr>
          <w:rFonts w:ascii="Arial" w:hAnsi="Arial" w:cs="Arial"/>
          <w:sz w:val="22"/>
          <w:szCs w:val="22"/>
        </w:rPr>
        <w:t>.</w:t>
      </w:r>
    </w:p>
    <w:p w14:paraId="01F3EA78" w14:textId="0576B844" w:rsidR="00AF5010" w:rsidRPr="009259BB" w:rsidRDefault="00AF5010" w:rsidP="009259BB">
      <w:pPr>
        <w:spacing w:line="360" w:lineRule="auto"/>
        <w:rPr>
          <w:rFonts w:ascii="Arial" w:hAnsi="Arial" w:cs="Arial"/>
          <w:sz w:val="22"/>
          <w:szCs w:val="22"/>
          <w:u w:val="single"/>
        </w:rPr>
      </w:pPr>
    </w:p>
    <w:p w14:paraId="3687C4CD" w14:textId="1195AA82" w:rsidR="00AF5010" w:rsidRPr="009259BB" w:rsidRDefault="00AF5010" w:rsidP="009259BB">
      <w:pPr>
        <w:spacing w:line="360" w:lineRule="auto"/>
        <w:rPr>
          <w:rFonts w:ascii="Arial" w:hAnsi="Arial" w:cs="Arial"/>
          <w:sz w:val="22"/>
          <w:szCs w:val="22"/>
        </w:rPr>
      </w:pPr>
    </w:p>
    <w:p w14:paraId="35BAF0B4" w14:textId="5FB0FB10" w:rsidR="00AF5010" w:rsidRPr="009259BB" w:rsidRDefault="00AF5010" w:rsidP="009259BB">
      <w:pPr>
        <w:spacing w:line="360" w:lineRule="auto"/>
        <w:rPr>
          <w:rFonts w:ascii="Arial" w:hAnsi="Arial" w:cs="Arial"/>
          <w:sz w:val="22"/>
          <w:szCs w:val="22"/>
        </w:rPr>
      </w:pPr>
    </w:p>
    <w:p w14:paraId="5D904774" w14:textId="66963541" w:rsidR="000B681C" w:rsidRDefault="000B681C" w:rsidP="009259BB">
      <w:pPr>
        <w:tabs>
          <w:tab w:val="left" w:pos="1639"/>
        </w:tabs>
        <w:spacing w:line="360" w:lineRule="auto"/>
        <w:rPr>
          <w:rFonts w:ascii="Arial" w:hAnsi="Arial" w:cs="Arial"/>
          <w:sz w:val="22"/>
          <w:szCs w:val="22"/>
        </w:rPr>
      </w:pPr>
    </w:p>
    <w:p w14:paraId="2B85E065" w14:textId="49FE5E1B" w:rsidR="00335752" w:rsidRDefault="00335752" w:rsidP="009259BB">
      <w:pPr>
        <w:tabs>
          <w:tab w:val="left" w:pos="1639"/>
        </w:tabs>
        <w:spacing w:line="360" w:lineRule="auto"/>
        <w:rPr>
          <w:rFonts w:ascii="Arial" w:hAnsi="Arial" w:cs="Arial"/>
          <w:sz w:val="22"/>
          <w:szCs w:val="22"/>
        </w:rPr>
      </w:pPr>
    </w:p>
    <w:p w14:paraId="3E6CFC5D" w14:textId="761A4B5B" w:rsidR="00335752" w:rsidRDefault="00335752" w:rsidP="009259BB">
      <w:pPr>
        <w:tabs>
          <w:tab w:val="left" w:pos="1639"/>
        </w:tabs>
        <w:spacing w:line="360" w:lineRule="auto"/>
        <w:rPr>
          <w:rFonts w:ascii="Arial" w:hAnsi="Arial" w:cs="Arial"/>
          <w:sz w:val="22"/>
          <w:szCs w:val="22"/>
        </w:rPr>
      </w:pPr>
    </w:p>
    <w:p w14:paraId="69C9DE83" w14:textId="006A3C8F" w:rsidR="00335752" w:rsidRDefault="00335752" w:rsidP="009259BB">
      <w:pPr>
        <w:tabs>
          <w:tab w:val="left" w:pos="1639"/>
        </w:tabs>
        <w:spacing w:line="360" w:lineRule="auto"/>
        <w:rPr>
          <w:rFonts w:ascii="Arial" w:hAnsi="Arial" w:cs="Arial"/>
          <w:sz w:val="22"/>
          <w:szCs w:val="22"/>
        </w:rPr>
      </w:pPr>
    </w:p>
    <w:p w14:paraId="06A1DBD2" w14:textId="0A7ABEAA" w:rsidR="00335752" w:rsidRDefault="00335752" w:rsidP="009259BB">
      <w:pPr>
        <w:tabs>
          <w:tab w:val="left" w:pos="1639"/>
        </w:tabs>
        <w:spacing w:line="360" w:lineRule="auto"/>
        <w:rPr>
          <w:rFonts w:ascii="Arial" w:hAnsi="Arial" w:cs="Arial"/>
          <w:sz w:val="22"/>
          <w:szCs w:val="22"/>
        </w:rPr>
      </w:pPr>
    </w:p>
    <w:p w14:paraId="21F147A6" w14:textId="4056753E" w:rsidR="00335752" w:rsidRDefault="00335752" w:rsidP="009259BB">
      <w:pPr>
        <w:tabs>
          <w:tab w:val="left" w:pos="1639"/>
        </w:tabs>
        <w:spacing w:line="360" w:lineRule="auto"/>
        <w:rPr>
          <w:rFonts w:ascii="Arial" w:hAnsi="Arial" w:cs="Arial"/>
          <w:sz w:val="22"/>
          <w:szCs w:val="22"/>
        </w:rPr>
      </w:pPr>
    </w:p>
    <w:p w14:paraId="4FDC9195" w14:textId="5BC9D499" w:rsidR="00335752" w:rsidRDefault="00335752" w:rsidP="009259BB">
      <w:pPr>
        <w:tabs>
          <w:tab w:val="left" w:pos="1639"/>
        </w:tabs>
        <w:spacing w:line="360" w:lineRule="auto"/>
        <w:rPr>
          <w:rFonts w:ascii="Arial" w:hAnsi="Arial" w:cs="Arial"/>
          <w:sz w:val="22"/>
          <w:szCs w:val="22"/>
        </w:rPr>
      </w:pPr>
    </w:p>
    <w:p w14:paraId="68EDD8C2" w14:textId="07A168E4" w:rsidR="00335752" w:rsidRDefault="00335752" w:rsidP="009259BB">
      <w:pPr>
        <w:tabs>
          <w:tab w:val="left" w:pos="1639"/>
        </w:tabs>
        <w:spacing w:line="360" w:lineRule="auto"/>
        <w:rPr>
          <w:rFonts w:ascii="Arial" w:hAnsi="Arial" w:cs="Arial"/>
          <w:sz w:val="22"/>
          <w:szCs w:val="22"/>
        </w:rPr>
      </w:pPr>
    </w:p>
    <w:p w14:paraId="5641A135" w14:textId="2ED258CE" w:rsidR="00335752" w:rsidRDefault="00335752" w:rsidP="009259BB">
      <w:pPr>
        <w:tabs>
          <w:tab w:val="left" w:pos="1639"/>
        </w:tabs>
        <w:spacing w:line="360" w:lineRule="auto"/>
        <w:rPr>
          <w:rFonts w:ascii="Arial" w:hAnsi="Arial" w:cs="Arial"/>
          <w:sz w:val="22"/>
          <w:szCs w:val="22"/>
        </w:rPr>
      </w:pPr>
    </w:p>
    <w:p w14:paraId="56A5958D" w14:textId="29671D56" w:rsidR="00335752" w:rsidRDefault="00335752" w:rsidP="009259BB">
      <w:pPr>
        <w:tabs>
          <w:tab w:val="left" w:pos="1639"/>
        </w:tabs>
        <w:spacing w:line="360" w:lineRule="auto"/>
        <w:rPr>
          <w:rFonts w:ascii="Arial" w:hAnsi="Arial" w:cs="Arial"/>
          <w:sz w:val="22"/>
          <w:szCs w:val="22"/>
        </w:rPr>
      </w:pPr>
    </w:p>
    <w:p w14:paraId="73DD4148" w14:textId="0A1E6D95" w:rsidR="00335752" w:rsidRDefault="00335752" w:rsidP="009259BB">
      <w:pPr>
        <w:tabs>
          <w:tab w:val="left" w:pos="1639"/>
        </w:tabs>
        <w:spacing w:line="360" w:lineRule="auto"/>
        <w:rPr>
          <w:rFonts w:ascii="Arial" w:hAnsi="Arial" w:cs="Arial"/>
          <w:sz w:val="22"/>
          <w:szCs w:val="22"/>
        </w:rPr>
      </w:pPr>
    </w:p>
    <w:p w14:paraId="4C5E9B82" w14:textId="6480B4C6" w:rsidR="00335752" w:rsidRDefault="00335752" w:rsidP="009259BB">
      <w:pPr>
        <w:tabs>
          <w:tab w:val="left" w:pos="1639"/>
        </w:tabs>
        <w:spacing w:line="360" w:lineRule="auto"/>
        <w:rPr>
          <w:rFonts w:ascii="Arial" w:hAnsi="Arial" w:cs="Arial"/>
          <w:sz w:val="22"/>
          <w:szCs w:val="22"/>
        </w:rPr>
      </w:pPr>
    </w:p>
    <w:p w14:paraId="7F357807" w14:textId="1D30E598" w:rsidR="00335752" w:rsidRPr="00055E4E" w:rsidRDefault="00335752" w:rsidP="00055E4E">
      <w:pPr>
        <w:pStyle w:val="Heading1"/>
        <w:rPr>
          <w:rFonts w:ascii="Arial" w:hAnsi="Arial" w:cs="Arial"/>
          <w:color w:val="000000" w:themeColor="text1"/>
          <w:sz w:val="24"/>
          <w:szCs w:val="24"/>
        </w:rPr>
      </w:pPr>
      <w:r>
        <w:rPr>
          <w:sz w:val="22"/>
          <w:szCs w:val="22"/>
        </w:rPr>
        <w:br w:type="page"/>
      </w:r>
      <w:bookmarkStart w:id="9" w:name="_Toc97517888"/>
      <w:r w:rsidR="000B681C" w:rsidRPr="00055E4E">
        <w:rPr>
          <w:rFonts w:ascii="Arial" w:hAnsi="Arial" w:cs="Arial"/>
          <w:color w:val="000000" w:themeColor="text1"/>
          <w:sz w:val="24"/>
          <w:szCs w:val="24"/>
        </w:rPr>
        <w:lastRenderedPageBreak/>
        <w:t>References</w:t>
      </w:r>
      <w:bookmarkEnd w:id="9"/>
    </w:p>
    <w:p w14:paraId="69AFED56" w14:textId="77777777" w:rsidR="00335752" w:rsidRDefault="00335752" w:rsidP="009259BB">
      <w:pPr>
        <w:tabs>
          <w:tab w:val="left" w:pos="1639"/>
        </w:tabs>
        <w:spacing w:line="360" w:lineRule="auto"/>
        <w:rPr>
          <w:rFonts w:ascii="Arial" w:hAnsi="Arial" w:cs="Arial"/>
          <w:sz w:val="22"/>
          <w:szCs w:val="22"/>
        </w:rPr>
      </w:pPr>
    </w:p>
    <w:p w14:paraId="6140F172" w14:textId="36F74F91" w:rsidR="00D86904" w:rsidRPr="000E79AF" w:rsidRDefault="00D86904" w:rsidP="000E79AF">
      <w:pPr>
        <w:tabs>
          <w:tab w:val="left" w:pos="1639"/>
        </w:tabs>
        <w:spacing w:line="360" w:lineRule="auto"/>
        <w:rPr>
          <w:rFonts w:ascii="Arial" w:hAnsi="Arial" w:cs="Arial"/>
          <w:color w:val="000000" w:themeColor="text1"/>
          <w:sz w:val="22"/>
          <w:szCs w:val="22"/>
          <w:u w:val="single"/>
        </w:rPr>
      </w:pPr>
    </w:p>
    <w:p w14:paraId="4F6150BF" w14:textId="67671C85" w:rsidR="00C96D21" w:rsidRPr="000E79AF" w:rsidRDefault="00C96D21"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C96D21">
        <w:rPr>
          <w:rFonts w:ascii="Arial" w:hAnsi="Arial" w:cs="Arial"/>
          <w:color w:val="000000"/>
          <w:sz w:val="22"/>
          <w:szCs w:val="22"/>
        </w:rPr>
        <w:t>Afgan, E., Baker, D., van den Beek, M., Blankenberg, D., Bouvier, D., Čech, M., Chilton, J., Clements, D., Coraor, N., Eberhard, C., Grüning, B., Guerler, A., Hillman-Jackson, J., Von Kuster, G., Rasche, E., Soranzo, N., Turaga, N., Taylor, J., Nekrutenko, A. and Goecks, J. (2016). The Galaxy platform for accessible, reproducible and collaborative biomedical analyses: 2016 update.</w:t>
      </w:r>
      <w:r w:rsidRPr="00C96D21">
        <w:rPr>
          <w:rStyle w:val="apple-converted-space"/>
          <w:rFonts w:ascii="Arial" w:hAnsi="Arial" w:cs="Arial"/>
          <w:color w:val="000000"/>
          <w:sz w:val="22"/>
          <w:szCs w:val="22"/>
        </w:rPr>
        <w:t> </w:t>
      </w:r>
      <w:r w:rsidRPr="00C96D21">
        <w:rPr>
          <w:rFonts w:ascii="Arial" w:hAnsi="Arial" w:cs="Arial"/>
          <w:i/>
          <w:iCs/>
          <w:color w:val="000000"/>
          <w:sz w:val="22"/>
          <w:szCs w:val="22"/>
        </w:rPr>
        <w:t>Nucleic Acids Research</w:t>
      </w:r>
      <w:r w:rsidRPr="00C96D21">
        <w:rPr>
          <w:rFonts w:ascii="Arial" w:hAnsi="Arial" w:cs="Arial"/>
          <w:color w:val="000000"/>
          <w:sz w:val="22"/>
          <w:szCs w:val="22"/>
        </w:rPr>
        <w:t xml:space="preserve">, </w:t>
      </w:r>
      <w:r w:rsidRPr="00C96D21">
        <w:rPr>
          <w:rFonts w:ascii="Arial" w:hAnsi="Arial" w:cs="Arial"/>
          <w:b/>
          <w:bCs/>
          <w:color w:val="000000"/>
          <w:sz w:val="22"/>
          <w:szCs w:val="22"/>
        </w:rPr>
        <w:t>44</w:t>
      </w:r>
      <w:r w:rsidRPr="00C96D21">
        <w:rPr>
          <w:rFonts w:ascii="Arial" w:hAnsi="Arial" w:cs="Arial"/>
          <w:color w:val="000000"/>
          <w:sz w:val="22"/>
          <w:szCs w:val="22"/>
        </w:rPr>
        <w:t>(W1), pp.W3–W10.</w:t>
      </w:r>
    </w:p>
    <w:p w14:paraId="137B828D" w14:textId="77777777" w:rsidR="00D86904" w:rsidRPr="009259BB" w:rsidRDefault="00D86904" w:rsidP="009259BB">
      <w:pPr>
        <w:spacing w:line="360" w:lineRule="auto"/>
        <w:rPr>
          <w:rFonts w:ascii="Arial" w:hAnsi="Arial" w:cs="Arial"/>
          <w:sz w:val="22"/>
          <w:szCs w:val="22"/>
        </w:rPr>
      </w:pPr>
    </w:p>
    <w:p w14:paraId="751ED7B9" w14:textId="23A53DCF" w:rsidR="00D86904" w:rsidRDefault="00D86904" w:rsidP="009259BB">
      <w:pPr>
        <w:spacing w:line="360" w:lineRule="auto"/>
        <w:rPr>
          <w:rStyle w:val="slug-pages"/>
          <w:rFonts w:ascii="Arial" w:hAnsi="Arial" w:cs="Arial"/>
          <w:color w:val="333300"/>
          <w:sz w:val="22"/>
          <w:szCs w:val="22"/>
          <w:bdr w:val="none" w:sz="0" w:space="0" w:color="auto" w:frame="1"/>
          <w:shd w:val="clear" w:color="auto" w:fill="FFFFFF"/>
        </w:rPr>
      </w:pPr>
      <w:r w:rsidRPr="009259BB">
        <w:rPr>
          <w:rFonts w:ascii="Arial" w:hAnsi="Arial" w:cs="Arial"/>
          <w:color w:val="000000"/>
          <w:sz w:val="22"/>
          <w:szCs w:val="22"/>
          <w:shd w:val="clear" w:color="auto" w:fill="FFFFFF"/>
        </w:rPr>
        <w:t>ARHIN, G., 2005.</w:t>
      </w:r>
      <w:r w:rsidRPr="009259BB">
        <w:rPr>
          <w:rStyle w:val="apple-converted-space"/>
          <w:rFonts w:ascii="Arial" w:hAnsi="Arial" w:cs="Arial"/>
          <w:color w:val="000000"/>
          <w:sz w:val="22"/>
          <w:szCs w:val="22"/>
          <w:shd w:val="clear" w:color="auto" w:fill="FFFFFF"/>
        </w:rPr>
        <w:t> </w:t>
      </w:r>
      <w:r w:rsidRPr="009259BB">
        <w:rPr>
          <w:rFonts w:ascii="Arial" w:hAnsi="Arial" w:cs="Arial"/>
          <w:color w:val="000000"/>
          <w:sz w:val="22"/>
          <w:szCs w:val="22"/>
        </w:rPr>
        <w:t>A protein related to the vaccinia virus cap-specific methyltransferase VP39 is involved in cap 4 modification in Trypanosoma brucei</w:t>
      </w:r>
      <w:r w:rsidRPr="009259BB">
        <w:rPr>
          <w:rFonts w:ascii="Arial" w:hAnsi="Arial" w:cs="Arial"/>
          <w:color w:val="000000"/>
          <w:sz w:val="22"/>
          <w:szCs w:val="22"/>
          <w:shd w:val="clear" w:color="auto" w:fill="FFFFFF"/>
        </w:rPr>
        <w:t>.</w:t>
      </w:r>
      <w:r w:rsidRPr="009259BB">
        <w:rPr>
          <w:rFonts w:ascii="Arial" w:hAnsi="Arial" w:cs="Arial"/>
          <w:sz w:val="22"/>
          <w:szCs w:val="22"/>
        </w:rPr>
        <w:t xml:space="preserve"> </w:t>
      </w:r>
      <w:r w:rsidRPr="009259BB">
        <w:rPr>
          <w:rFonts w:ascii="Arial" w:hAnsi="Arial" w:cs="Arial"/>
          <w:i/>
          <w:iCs/>
          <w:sz w:val="22"/>
          <w:szCs w:val="22"/>
        </w:rPr>
        <w:t>RNA</w:t>
      </w:r>
      <w:r w:rsidRPr="009259BB">
        <w:rPr>
          <w:rStyle w:val="slug-pub-date"/>
          <w:rFonts w:ascii="Arial" w:hAnsi="Arial" w:cs="Arial"/>
          <w:color w:val="333300"/>
          <w:sz w:val="22"/>
          <w:szCs w:val="22"/>
          <w:bdr w:val="none" w:sz="0" w:space="0" w:color="auto" w:frame="1"/>
          <w:shd w:val="clear" w:color="auto" w:fill="FFFFFF"/>
        </w:rPr>
        <w:t>.</w:t>
      </w:r>
      <w:r w:rsidRPr="009259BB">
        <w:rPr>
          <w:rStyle w:val="slug-vol"/>
          <w:rFonts w:ascii="Arial" w:hAnsi="Arial" w:cs="Arial"/>
          <w:b/>
          <w:bCs/>
          <w:color w:val="333300"/>
          <w:sz w:val="22"/>
          <w:szCs w:val="22"/>
          <w:bdr w:val="none" w:sz="0" w:space="0" w:color="auto" w:frame="1"/>
          <w:shd w:val="clear" w:color="auto" w:fill="FFFFFF"/>
        </w:rPr>
        <w:t>12</w:t>
      </w:r>
      <w:r w:rsidRPr="009259BB">
        <w:rPr>
          <w:rStyle w:val="slug-vol"/>
          <w:rFonts w:ascii="Arial" w:hAnsi="Arial" w:cs="Arial"/>
          <w:color w:val="333300"/>
          <w:sz w:val="22"/>
          <w:szCs w:val="22"/>
          <w:bdr w:val="none" w:sz="0" w:space="0" w:color="auto" w:frame="1"/>
          <w:shd w:val="clear" w:color="auto" w:fill="FFFFFF"/>
        </w:rPr>
        <w:t>: </w:t>
      </w:r>
      <w:r w:rsidRPr="009259BB">
        <w:rPr>
          <w:rStyle w:val="slug-pages"/>
          <w:rFonts w:ascii="Arial" w:hAnsi="Arial" w:cs="Arial"/>
          <w:color w:val="333300"/>
          <w:sz w:val="22"/>
          <w:szCs w:val="22"/>
          <w:bdr w:val="none" w:sz="0" w:space="0" w:color="auto" w:frame="1"/>
          <w:shd w:val="clear" w:color="auto" w:fill="FFFFFF"/>
        </w:rPr>
        <w:t>53-62</w:t>
      </w:r>
    </w:p>
    <w:p w14:paraId="1540F695" w14:textId="11A387A9" w:rsidR="00C96D21" w:rsidRDefault="00C96D21" w:rsidP="009259BB">
      <w:pPr>
        <w:spacing w:line="360" w:lineRule="auto"/>
        <w:rPr>
          <w:rStyle w:val="slug-pages"/>
          <w:rFonts w:ascii="Arial" w:hAnsi="Arial" w:cs="Arial"/>
          <w:color w:val="333300"/>
          <w:sz w:val="22"/>
          <w:szCs w:val="22"/>
          <w:bdr w:val="none" w:sz="0" w:space="0" w:color="auto" w:frame="1"/>
          <w:shd w:val="clear" w:color="auto" w:fill="FFFFFF"/>
        </w:rPr>
      </w:pPr>
    </w:p>
    <w:p w14:paraId="499828A6" w14:textId="7FCC9B19" w:rsidR="00C96D21" w:rsidRPr="000E79AF" w:rsidRDefault="000E79AF" w:rsidP="000E79AF">
      <w:pPr>
        <w:pStyle w:val="NormalWeb"/>
        <w:shd w:val="clear" w:color="auto" w:fill="FFFFFF"/>
        <w:spacing w:before="0" w:beforeAutospacing="0" w:after="240" w:afterAutospacing="0" w:line="360" w:lineRule="atLeast"/>
        <w:rPr>
          <w:rStyle w:val="slug-pages"/>
          <w:rFonts w:ascii="Arial" w:hAnsi="Arial" w:cs="Arial"/>
          <w:color w:val="000000"/>
          <w:sz w:val="22"/>
          <w:szCs w:val="22"/>
        </w:rPr>
      </w:pPr>
      <w:r w:rsidRPr="000E79AF">
        <w:rPr>
          <w:rFonts w:ascii="Arial" w:hAnsi="Arial" w:cs="Arial"/>
          <w:color w:val="000000"/>
          <w:sz w:val="22"/>
          <w:szCs w:val="22"/>
        </w:rPr>
        <w:t>Ashkenazy, H., Abadi, S., Martz, E., Chay, O., Mayrose, I., Pupko, T. and Ben-Tal, N. (2016). ConSurf 2016: an improved methodology to estimate and visualize evolutionary conservation in macromolecules.</w:t>
      </w:r>
      <w:r w:rsidRPr="000E79AF">
        <w:rPr>
          <w:rStyle w:val="apple-converted-space"/>
          <w:rFonts w:ascii="Arial" w:hAnsi="Arial" w:cs="Arial"/>
          <w:color w:val="000000"/>
          <w:sz w:val="22"/>
          <w:szCs w:val="22"/>
        </w:rPr>
        <w:t> </w:t>
      </w:r>
      <w:r w:rsidRPr="000E79AF">
        <w:rPr>
          <w:rFonts w:ascii="Arial" w:hAnsi="Arial" w:cs="Arial"/>
          <w:i/>
          <w:iCs/>
          <w:color w:val="000000"/>
          <w:sz w:val="22"/>
          <w:szCs w:val="22"/>
        </w:rPr>
        <w:t>Nucleic Acids Research</w:t>
      </w:r>
      <w:r w:rsidRPr="000E79AF">
        <w:rPr>
          <w:rFonts w:ascii="Arial" w:hAnsi="Arial" w:cs="Arial"/>
          <w:color w:val="000000"/>
          <w:sz w:val="22"/>
          <w:szCs w:val="22"/>
        </w:rPr>
        <w:t xml:space="preserve">, </w:t>
      </w:r>
      <w:r w:rsidRPr="000E79AF">
        <w:rPr>
          <w:rFonts w:ascii="Arial" w:hAnsi="Arial" w:cs="Arial"/>
          <w:b/>
          <w:bCs/>
          <w:color w:val="000000"/>
          <w:sz w:val="22"/>
          <w:szCs w:val="22"/>
        </w:rPr>
        <w:t>44</w:t>
      </w:r>
      <w:r w:rsidRPr="000E79AF">
        <w:rPr>
          <w:rFonts w:ascii="Arial" w:hAnsi="Arial" w:cs="Arial"/>
          <w:color w:val="000000"/>
          <w:sz w:val="22"/>
          <w:szCs w:val="22"/>
        </w:rPr>
        <w:t>(W1), pp.W344–W350.</w:t>
      </w:r>
    </w:p>
    <w:p w14:paraId="076AF6BB" w14:textId="77777777" w:rsidR="00C96D21" w:rsidRDefault="00C96D21" w:rsidP="009259BB">
      <w:pPr>
        <w:spacing w:line="360" w:lineRule="auto"/>
        <w:rPr>
          <w:rStyle w:val="slug-pages"/>
          <w:rFonts w:ascii="Arial" w:hAnsi="Arial" w:cs="Arial"/>
          <w:color w:val="333300"/>
          <w:sz w:val="22"/>
          <w:szCs w:val="22"/>
          <w:bdr w:val="none" w:sz="0" w:space="0" w:color="auto" w:frame="1"/>
          <w:shd w:val="clear" w:color="auto" w:fill="FFFFFF"/>
        </w:rPr>
      </w:pPr>
    </w:p>
    <w:p w14:paraId="0D2AD254" w14:textId="1C3A333E" w:rsidR="00C96D21" w:rsidRPr="000E79AF" w:rsidRDefault="00C96D21" w:rsidP="000E79AF">
      <w:pPr>
        <w:pStyle w:val="NormalWeb"/>
        <w:shd w:val="clear" w:color="auto" w:fill="FFFFFF"/>
        <w:spacing w:before="0" w:beforeAutospacing="0" w:after="240" w:afterAutospacing="0" w:line="360" w:lineRule="atLeast"/>
        <w:rPr>
          <w:color w:val="000000"/>
        </w:rPr>
      </w:pPr>
      <w:r w:rsidRPr="00C96D21">
        <w:rPr>
          <w:rFonts w:ascii="Arial" w:hAnsi="Arial" w:cs="Arial"/>
          <w:color w:val="000000"/>
          <w:sz w:val="22"/>
          <w:szCs w:val="22"/>
        </w:rPr>
        <w:t>Bateman, A., Martin, M.-J., Orchard, S., Magrane, M., Agivetova, R., Ahmad, S., Alpi, E., Bowler-Barnett, E.H., Britto, R., Bursteinas, B., Bye-A-Jee, H., Coetzee, R., Cukura, A., Da Silva, A., Denny, P., Dogan, T., Ebenezer, T., Fan, J., Castro, L.G. and Garmiri, P. (2020). UniProt: the universal protein knowledgebase in 2021.</w:t>
      </w:r>
      <w:r w:rsidRPr="00C96D21">
        <w:rPr>
          <w:rStyle w:val="apple-converted-space"/>
          <w:rFonts w:ascii="Arial" w:hAnsi="Arial" w:cs="Arial"/>
          <w:color w:val="000000"/>
          <w:sz w:val="22"/>
          <w:szCs w:val="22"/>
        </w:rPr>
        <w:t> </w:t>
      </w:r>
      <w:r w:rsidRPr="00C96D21">
        <w:rPr>
          <w:rFonts w:ascii="Arial" w:hAnsi="Arial" w:cs="Arial"/>
          <w:i/>
          <w:iCs/>
          <w:color w:val="000000"/>
          <w:sz w:val="22"/>
          <w:szCs w:val="22"/>
        </w:rPr>
        <w:t>Nucleic Acids Research</w:t>
      </w:r>
      <w:r w:rsidRPr="00C96D21">
        <w:rPr>
          <w:rFonts w:ascii="Arial" w:hAnsi="Arial" w:cs="Arial"/>
          <w:color w:val="000000"/>
          <w:sz w:val="22"/>
          <w:szCs w:val="22"/>
        </w:rPr>
        <w:t xml:space="preserve">, </w:t>
      </w:r>
      <w:r w:rsidRPr="00C96D21">
        <w:rPr>
          <w:rFonts w:ascii="Arial" w:hAnsi="Arial" w:cs="Arial"/>
          <w:b/>
          <w:bCs/>
          <w:color w:val="000000"/>
          <w:sz w:val="22"/>
          <w:szCs w:val="22"/>
        </w:rPr>
        <w:t>49</w:t>
      </w:r>
      <w:r w:rsidRPr="00C96D21">
        <w:rPr>
          <w:rFonts w:ascii="Arial" w:hAnsi="Arial" w:cs="Arial"/>
          <w:color w:val="000000"/>
          <w:sz w:val="22"/>
          <w:szCs w:val="22"/>
        </w:rPr>
        <w:t>(D1), pp.D480–D489</w:t>
      </w:r>
      <w:r>
        <w:rPr>
          <w:color w:val="000000"/>
        </w:rPr>
        <w:t>.</w:t>
      </w:r>
    </w:p>
    <w:p w14:paraId="25552F37" w14:textId="45FC6758" w:rsidR="003B6B04" w:rsidRPr="003B6B04" w:rsidRDefault="003B6B04" w:rsidP="003B6B04">
      <w:pPr>
        <w:pStyle w:val="NormalWeb"/>
        <w:shd w:val="clear" w:color="auto" w:fill="FFFFFF"/>
        <w:spacing w:before="0" w:beforeAutospacing="0" w:after="0" w:afterAutospacing="0" w:line="360" w:lineRule="atLeast"/>
        <w:rPr>
          <w:rFonts w:ascii="Arial" w:hAnsi="Arial" w:cs="Arial"/>
          <w:color w:val="000000"/>
          <w:sz w:val="22"/>
          <w:szCs w:val="22"/>
        </w:rPr>
      </w:pPr>
      <w:r w:rsidRPr="003B6B04">
        <w:rPr>
          <w:rFonts w:ascii="Arial" w:hAnsi="Arial" w:cs="Arial"/>
          <w:color w:val="000000"/>
          <w:sz w:val="22"/>
          <w:szCs w:val="22"/>
        </w:rPr>
        <w:t>Bianco, C.M., Fröhlich, K.S. and Vanderpool, C.K. (2019). Bacterial Cyclopropane Fatty Acid Synthase mRNA Is Targeted by Activating and Repressing Small RNAs.</w:t>
      </w:r>
      <w:r w:rsidRPr="003B6B04">
        <w:rPr>
          <w:rStyle w:val="apple-converted-space"/>
          <w:rFonts w:ascii="Arial" w:hAnsi="Arial" w:cs="Arial"/>
          <w:color w:val="000000"/>
          <w:sz w:val="22"/>
          <w:szCs w:val="22"/>
        </w:rPr>
        <w:t> </w:t>
      </w:r>
      <w:r w:rsidRPr="003B6B04">
        <w:rPr>
          <w:rFonts w:ascii="Arial" w:hAnsi="Arial" w:cs="Arial"/>
          <w:i/>
          <w:iCs/>
          <w:color w:val="000000"/>
          <w:sz w:val="22"/>
          <w:szCs w:val="22"/>
        </w:rPr>
        <w:t>Journal of Bacteriology</w:t>
      </w:r>
      <w:r w:rsidRPr="003B6B04">
        <w:rPr>
          <w:rFonts w:ascii="Arial" w:hAnsi="Arial" w:cs="Arial"/>
          <w:color w:val="000000"/>
          <w:sz w:val="22"/>
          <w:szCs w:val="22"/>
        </w:rPr>
        <w:t xml:space="preserve">, </w:t>
      </w:r>
      <w:r w:rsidRPr="003B6B04">
        <w:rPr>
          <w:rFonts w:ascii="Arial" w:hAnsi="Arial" w:cs="Arial"/>
          <w:b/>
          <w:bCs/>
          <w:color w:val="000000"/>
          <w:sz w:val="22"/>
          <w:szCs w:val="22"/>
        </w:rPr>
        <w:t>201</w:t>
      </w:r>
      <w:r w:rsidRPr="003B6B04">
        <w:rPr>
          <w:rFonts w:ascii="Arial" w:hAnsi="Arial" w:cs="Arial"/>
          <w:color w:val="000000"/>
          <w:sz w:val="22"/>
          <w:szCs w:val="22"/>
        </w:rPr>
        <w:t>(19).</w:t>
      </w:r>
    </w:p>
    <w:p w14:paraId="5C32DE33" w14:textId="77777777" w:rsidR="00C96D21" w:rsidRPr="009259BB" w:rsidRDefault="00C96D21" w:rsidP="009259BB">
      <w:pPr>
        <w:spacing w:line="360" w:lineRule="auto"/>
        <w:rPr>
          <w:rStyle w:val="slug-pages"/>
          <w:rFonts w:ascii="Arial" w:hAnsi="Arial" w:cs="Arial"/>
          <w:color w:val="333300"/>
          <w:sz w:val="22"/>
          <w:szCs w:val="22"/>
          <w:bdr w:val="none" w:sz="0" w:space="0" w:color="auto" w:frame="1"/>
          <w:shd w:val="clear" w:color="auto" w:fill="FFFFFF"/>
        </w:rPr>
      </w:pPr>
    </w:p>
    <w:p w14:paraId="3B46C1E7"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Bras-Gonçalves, R., Petitdidier, E., Pagniez, J., Veyrier, R., Cibrelus, P., Cavaleyra, M., Maquaire, S., Moreaux, J. and Lemesre, J.-L. (2014). Identification and characterization of new Leishmania promastigote surface antigens, LaPSA-38S and LiPSA-50S, as major immunodominant excreted/secreted components of L. amazonensis and L. infantum.</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Infection, Genetics and Evolution: Journal of Molecular Epidemiology and Evolutionary Genetics in Infectious Diseases</w:t>
      </w:r>
      <w:r w:rsidRPr="009259BB">
        <w:rPr>
          <w:rFonts w:ascii="Arial" w:hAnsi="Arial" w:cs="Arial"/>
          <w:color w:val="000000"/>
          <w:sz w:val="22"/>
          <w:szCs w:val="22"/>
        </w:rPr>
        <w:t xml:space="preserve">, </w:t>
      </w:r>
      <w:r w:rsidRPr="009259BB">
        <w:rPr>
          <w:rFonts w:ascii="Arial" w:hAnsi="Arial" w:cs="Arial"/>
          <w:b/>
          <w:bCs/>
          <w:color w:val="000000"/>
          <w:sz w:val="22"/>
          <w:szCs w:val="22"/>
        </w:rPr>
        <w:t>24</w:t>
      </w:r>
      <w:r w:rsidRPr="009259BB">
        <w:rPr>
          <w:rFonts w:ascii="Arial" w:hAnsi="Arial" w:cs="Arial"/>
          <w:color w:val="000000"/>
          <w:sz w:val="22"/>
          <w:szCs w:val="22"/>
        </w:rPr>
        <w:t>, pp.1–14.</w:t>
      </w:r>
    </w:p>
    <w:p w14:paraId="248991C3"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Burza, S., Croft, S.L. and Boelaert, M. (2018). Leishmaniasis.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The Lancet</w:t>
      </w:r>
      <w:r w:rsidRPr="009259BB">
        <w:rPr>
          <w:rFonts w:ascii="Arial" w:hAnsi="Arial" w:cs="Arial"/>
          <w:color w:val="000000"/>
          <w:sz w:val="22"/>
          <w:szCs w:val="22"/>
        </w:rPr>
        <w:t>,</w:t>
      </w:r>
      <w:r w:rsidRPr="009259BB">
        <w:rPr>
          <w:rFonts w:ascii="Arial" w:hAnsi="Arial" w:cs="Arial"/>
          <w:b/>
          <w:bCs/>
          <w:color w:val="000000"/>
          <w:sz w:val="22"/>
          <w:szCs w:val="22"/>
        </w:rPr>
        <w:t xml:space="preserve"> 392</w:t>
      </w:r>
      <w:r w:rsidRPr="009259BB">
        <w:rPr>
          <w:rFonts w:ascii="Arial" w:hAnsi="Arial" w:cs="Arial"/>
          <w:color w:val="000000"/>
          <w:sz w:val="22"/>
          <w:szCs w:val="22"/>
        </w:rPr>
        <w:t>(10151), pp.951–970.</w:t>
      </w:r>
    </w:p>
    <w:p w14:paraId="4CA9AD52" w14:textId="21782B2B"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Cheng, X. (1995). Structure and Function of DNA Methyltransferases.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Annual Review of Biophysics and Biomolecular Structure</w:t>
      </w:r>
      <w:r w:rsidRPr="009259BB">
        <w:rPr>
          <w:rFonts w:ascii="Arial" w:hAnsi="Arial" w:cs="Arial"/>
          <w:color w:val="000000"/>
          <w:sz w:val="22"/>
          <w:szCs w:val="22"/>
        </w:rPr>
        <w:t xml:space="preserve">, </w:t>
      </w:r>
      <w:r w:rsidRPr="009259BB">
        <w:rPr>
          <w:rFonts w:ascii="Arial" w:hAnsi="Arial" w:cs="Arial"/>
          <w:b/>
          <w:bCs/>
          <w:color w:val="000000"/>
          <w:sz w:val="22"/>
          <w:szCs w:val="22"/>
        </w:rPr>
        <w:t>24</w:t>
      </w:r>
      <w:r w:rsidRPr="009259BB">
        <w:rPr>
          <w:rFonts w:ascii="Arial" w:hAnsi="Arial" w:cs="Arial"/>
          <w:color w:val="000000"/>
          <w:sz w:val="22"/>
          <w:szCs w:val="22"/>
        </w:rPr>
        <w:t>(1), pp.293–318.</w:t>
      </w:r>
    </w:p>
    <w:p w14:paraId="246B0792" w14:textId="77777777" w:rsidR="00D86904" w:rsidRPr="009259BB" w:rsidRDefault="00D86904" w:rsidP="009259BB">
      <w:pPr>
        <w:spacing w:line="360" w:lineRule="auto"/>
        <w:rPr>
          <w:rFonts w:ascii="Arial" w:hAnsi="Arial" w:cs="Arial"/>
          <w:sz w:val="22"/>
          <w:szCs w:val="22"/>
        </w:rPr>
      </w:pPr>
    </w:p>
    <w:p w14:paraId="390E2B47" w14:textId="77777777" w:rsidR="00D86904" w:rsidRPr="009259BB" w:rsidRDefault="00D86904" w:rsidP="009259BB">
      <w:pPr>
        <w:pStyle w:val="NormalWeb"/>
        <w:shd w:val="clear" w:color="auto" w:fill="FFFFFF"/>
        <w:spacing w:before="0" w:beforeAutospacing="0" w:after="240" w:afterAutospacing="0" w:line="360" w:lineRule="auto"/>
        <w:rPr>
          <w:rStyle w:val="slug-pages"/>
          <w:rFonts w:ascii="Arial" w:hAnsi="Arial" w:cs="Arial"/>
          <w:color w:val="000000"/>
          <w:sz w:val="22"/>
          <w:szCs w:val="22"/>
        </w:rPr>
      </w:pPr>
      <w:r w:rsidRPr="009259BB">
        <w:rPr>
          <w:rFonts w:ascii="Arial" w:hAnsi="Arial" w:cs="Arial"/>
          <w:color w:val="000000"/>
          <w:sz w:val="22"/>
          <w:szCs w:val="22"/>
        </w:rPr>
        <w:lastRenderedPageBreak/>
        <w:t>David, C.V. and Craft, N. (2009). Cutaneous and mucocutaneous leishmaniasis.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Dermatologic Therapy</w:t>
      </w:r>
      <w:r w:rsidRPr="009259BB">
        <w:rPr>
          <w:rFonts w:ascii="Arial" w:hAnsi="Arial" w:cs="Arial"/>
          <w:color w:val="000000"/>
          <w:sz w:val="22"/>
          <w:szCs w:val="22"/>
        </w:rPr>
        <w:t xml:space="preserve">, </w:t>
      </w:r>
      <w:r w:rsidRPr="009259BB">
        <w:rPr>
          <w:rFonts w:ascii="Arial" w:hAnsi="Arial" w:cs="Arial"/>
          <w:b/>
          <w:bCs/>
          <w:color w:val="000000"/>
          <w:sz w:val="22"/>
          <w:szCs w:val="22"/>
        </w:rPr>
        <w:t>22</w:t>
      </w:r>
      <w:r w:rsidRPr="009259BB">
        <w:rPr>
          <w:rFonts w:ascii="Arial" w:hAnsi="Arial" w:cs="Arial"/>
          <w:color w:val="000000"/>
          <w:sz w:val="22"/>
          <w:szCs w:val="22"/>
        </w:rPr>
        <w:t>(6), pp.491–502.</w:t>
      </w:r>
    </w:p>
    <w:p w14:paraId="6F9F2851" w14:textId="10FB1D93" w:rsidR="00D86904" w:rsidRDefault="00D86904"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Elmahallawy, E. and Alkhaldi, A., 2021.</w:t>
      </w:r>
      <w:r w:rsidRPr="009259BB">
        <w:rPr>
          <w:rStyle w:val="apple-converted-space"/>
          <w:rFonts w:ascii="Arial" w:hAnsi="Arial" w:cs="Arial"/>
          <w:color w:val="000000" w:themeColor="text1"/>
          <w:sz w:val="22"/>
          <w:szCs w:val="22"/>
          <w:shd w:val="clear" w:color="auto" w:fill="FFFFFF"/>
        </w:rPr>
        <w:t> </w:t>
      </w:r>
      <w:r w:rsidRPr="009259BB">
        <w:rPr>
          <w:rFonts w:ascii="Arial" w:hAnsi="Arial" w:cs="Arial"/>
          <w:color w:val="000000" w:themeColor="text1"/>
          <w:sz w:val="22"/>
          <w:szCs w:val="22"/>
        </w:rPr>
        <w:t>Insights into Leishmania Molecules and Their Potential Contribution to the Virulence of the Parasite</w:t>
      </w:r>
      <w:r w:rsidRPr="009259BB">
        <w:rPr>
          <w:rFonts w:ascii="Arial" w:hAnsi="Arial" w:cs="Arial"/>
          <w:color w:val="000000" w:themeColor="text1"/>
          <w:sz w:val="22"/>
          <w:szCs w:val="22"/>
          <w:shd w:val="clear" w:color="auto" w:fill="FFFFFF"/>
        </w:rPr>
        <w:t>.</w:t>
      </w:r>
      <w:r w:rsidRPr="009259BB">
        <w:rPr>
          <w:rFonts w:ascii="Arial" w:hAnsi="Arial" w:cs="Arial"/>
          <w:i/>
          <w:iCs/>
          <w:color w:val="000000" w:themeColor="text1"/>
          <w:sz w:val="22"/>
          <w:szCs w:val="22"/>
          <w:shd w:val="clear" w:color="auto" w:fill="FFFFFF"/>
        </w:rPr>
        <w:t>Vet Sci</w:t>
      </w:r>
      <w:r w:rsidRPr="009259BB">
        <w:rPr>
          <w:rFonts w:ascii="Arial" w:hAnsi="Arial" w:cs="Arial"/>
          <w:color w:val="000000" w:themeColor="text1"/>
          <w:sz w:val="22"/>
          <w:szCs w:val="22"/>
          <w:shd w:val="clear" w:color="auto" w:fill="FFFFFF"/>
        </w:rPr>
        <w:t xml:space="preserve">. </w:t>
      </w:r>
      <w:r w:rsidRPr="009259BB">
        <w:rPr>
          <w:rFonts w:ascii="Arial" w:hAnsi="Arial" w:cs="Arial"/>
          <w:b/>
          <w:bCs/>
          <w:color w:val="000000" w:themeColor="text1"/>
          <w:sz w:val="22"/>
          <w:szCs w:val="22"/>
          <w:shd w:val="clear" w:color="auto" w:fill="FFFFFF"/>
        </w:rPr>
        <w:t>20;</w:t>
      </w:r>
      <w:r w:rsidRPr="009259BB">
        <w:rPr>
          <w:rFonts w:ascii="Arial" w:hAnsi="Arial" w:cs="Arial"/>
          <w:color w:val="000000" w:themeColor="text1"/>
          <w:sz w:val="22"/>
          <w:szCs w:val="22"/>
          <w:shd w:val="clear" w:color="auto" w:fill="FFFFFF"/>
        </w:rPr>
        <w:t>8(2):33</w:t>
      </w:r>
    </w:p>
    <w:p w14:paraId="0CAA5471" w14:textId="036761E8" w:rsidR="008D3E9C" w:rsidRPr="008D3E9C" w:rsidRDefault="008D3E9C" w:rsidP="008D3E9C">
      <w:pPr>
        <w:pStyle w:val="NormalWeb"/>
        <w:shd w:val="clear" w:color="auto" w:fill="FFFFFF"/>
        <w:spacing w:before="0" w:beforeAutospacing="0" w:after="240" w:afterAutospacing="0" w:line="360" w:lineRule="atLeast"/>
        <w:rPr>
          <w:rFonts w:ascii="Arial" w:hAnsi="Arial" w:cs="Arial"/>
          <w:color w:val="000000"/>
          <w:sz w:val="22"/>
          <w:szCs w:val="22"/>
        </w:rPr>
      </w:pPr>
      <w:r w:rsidRPr="008D3E9C">
        <w:rPr>
          <w:rFonts w:ascii="Arial" w:hAnsi="Arial" w:cs="Arial"/>
          <w:color w:val="000000"/>
          <w:sz w:val="22"/>
          <w:szCs w:val="22"/>
        </w:rPr>
        <w:t>Ferreira, T.R., Alves-Ferreira, E.V.C., Defina, T.P.A., Walrad, P., Papadopoulou, B. and Cruz, A.K. (2014). Altered expression of an RBP-associated arginine methyltransferase 7 in Leishmania major affects parasite infection.</w:t>
      </w:r>
      <w:r w:rsidRPr="008D3E9C">
        <w:rPr>
          <w:rStyle w:val="apple-converted-space"/>
          <w:rFonts w:ascii="Arial" w:hAnsi="Arial" w:cs="Arial"/>
          <w:color w:val="000000"/>
          <w:sz w:val="22"/>
          <w:szCs w:val="22"/>
        </w:rPr>
        <w:t> </w:t>
      </w:r>
      <w:r w:rsidRPr="008D3E9C">
        <w:rPr>
          <w:rFonts w:ascii="Arial" w:hAnsi="Arial" w:cs="Arial"/>
          <w:i/>
          <w:iCs/>
          <w:color w:val="000000"/>
          <w:sz w:val="22"/>
          <w:szCs w:val="22"/>
        </w:rPr>
        <w:t>Molecular Microbiology</w:t>
      </w:r>
      <w:r>
        <w:rPr>
          <w:rFonts w:ascii="Arial" w:hAnsi="Arial" w:cs="Arial"/>
          <w:color w:val="000000"/>
          <w:sz w:val="22"/>
          <w:szCs w:val="22"/>
        </w:rPr>
        <w:t>.</w:t>
      </w:r>
    </w:p>
    <w:p w14:paraId="5C03E333" w14:textId="1C218526" w:rsidR="00C96D21" w:rsidRPr="00C96D21" w:rsidRDefault="00C96D21" w:rsidP="00C96D21">
      <w:pPr>
        <w:pStyle w:val="NormalWeb"/>
        <w:shd w:val="clear" w:color="auto" w:fill="FFFFFF"/>
        <w:spacing w:before="0" w:beforeAutospacing="0" w:after="240" w:afterAutospacing="0" w:line="360" w:lineRule="atLeast"/>
        <w:rPr>
          <w:rFonts w:ascii="Arial" w:hAnsi="Arial" w:cs="Arial"/>
          <w:color w:val="000000"/>
          <w:sz w:val="22"/>
          <w:szCs w:val="22"/>
        </w:rPr>
      </w:pPr>
      <w:r w:rsidRPr="00C96D21">
        <w:rPr>
          <w:rFonts w:ascii="Arial" w:hAnsi="Arial" w:cs="Arial"/>
          <w:color w:val="000000"/>
          <w:sz w:val="22"/>
          <w:szCs w:val="22"/>
        </w:rPr>
        <w:t>Fyfe, C.D., Bernardo-García, N., Fradale, L., Grimaldi, S., Guillot, A., Brewee, C., Chavas, L.M.G., Legrand, P., Benjdia, A. and Berteau, O. (2022). Crystallographic snapshots of a B12-dependent radical SAM methyltransferase.</w:t>
      </w:r>
      <w:r w:rsidRPr="00C96D21">
        <w:rPr>
          <w:rStyle w:val="apple-converted-space"/>
          <w:rFonts w:ascii="Arial" w:hAnsi="Arial" w:cs="Arial"/>
          <w:color w:val="000000"/>
          <w:sz w:val="22"/>
          <w:szCs w:val="22"/>
        </w:rPr>
        <w:t> </w:t>
      </w:r>
      <w:r w:rsidRPr="00C96D21">
        <w:rPr>
          <w:rFonts w:ascii="Arial" w:hAnsi="Arial" w:cs="Arial"/>
          <w:i/>
          <w:iCs/>
          <w:color w:val="000000"/>
          <w:sz w:val="22"/>
          <w:szCs w:val="22"/>
        </w:rPr>
        <w:t>Nature</w:t>
      </w:r>
      <w:r w:rsidRPr="00C96D21">
        <w:rPr>
          <w:rFonts w:ascii="Arial" w:hAnsi="Arial" w:cs="Arial"/>
          <w:color w:val="000000"/>
          <w:sz w:val="22"/>
          <w:szCs w:val="22"/>
        </w:rPr>
        <w:t>, 602(7896), pp.336–342.</w:t>
      </w:r>
    </w:p>
    <w:p w14:paraId="47DAB059" w14:textId="77777777" w:rsidR="00D86904" w:rsidRPr="009259BB" w:rsidRDefault="00D86904" w:rsidP="009259BB">
      <w:pPr>
        <w:spacing w:line="360" w:lineRule="auto"/>
        <w:rPr>
          <w:rStyle w:val="slug-pages"/>
          <w:rFonts w:ascii="Arial" w:hAnsi="Arial" w:cs="Arial"/>
          <w:color w:val="333300"/>
          <w:sz w:val="22"/>
          <w:szCs w:val="22"/>
          <w:bdr w:val="none" w:sz="0" w:space="0" w:color="auto" w:frame="1"/>
          <w:shd w:val="clear" w:color="auto" w:fill="FFFFFF"/>
        </w:rPr>
      </w:pPr>
    </w:p>
    <w:p w14:paraId="2BAC292A" w14:textId="77777777" w:rsidR="00D86904" w:rsidRPr="009259BB" w:rsidRDefault="00D86904"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sz w:val="22"/>
          <w:szCs w:val="22"/>
          <w:shd w:val="clear" w:color="auto" w:fill="FFFFFF"/>
        </w:rPr>
        <w:t>Glickman, M., Cox, J. and Jacobs, W., 2000.</w:t>
      </w:r>
      <w:r w:rsidRPr="009259BB">
        <w:rPr>
          <w:rStyle w:val="apple-converted-space"/>
          <w:rFonts w:ascii="Arial" w:hAnsi="Arial" w:cs="Arial"/>
          <w:color w:val="000000"/>
          <w:sz w:val="22"/>
          <w:szCs w:val="22"/>
          <w:shd w:val="clear" w:color="auto" w:fill="FFFFFF"/>
        </w:rPr>
        <w:t> </w:t>
      </w:r>
      <w:r w:rsidRPr="009259BB">
        <w:rPr>
          <w:rFonts w:ascii="Arial" w:hAnsi="Arial" w:cs="Arial"/>
          <w:color w:val="000000"/>
          <w:sz w:val="22"/>
          <w:szCs w:val="22"/>
        </w:rPr>
        <w:t>A Novel Mycolic Acid Cyclopropane Synthetase Is Required for Cording, Persistence, and Virulence of Mycobacterium tuberculosis</w:t>
      </w:r>
      <w:r w:rsidRPr="009259BB">
        <w:rPr>
          <w:rFonts w:ascii="Arial" w:hAnsi="Arial" w:cs="Arial"/>
          <w:color w:val="000000"/>
          <w:sz w:val="22"/>
          <w:szCs w:val="22"/>
          <w:shd w:val="clear" w:color="auto" w:fill="FFFFFF"/>
        </w:rPr>
        <w:t xml:space="preserve">. </w:t>
      </w:r>
      <w:r w:rsidRPr="009259BB">
        <w:rPr>
          <w:rFonts w:ascii="Arial" w:hAnsi="Arial" w:cs="Arial"/>
          <w:i/>
          <w:iCs/>
          <w:color w:val="000000"/>
          <w:sz w:val="22"/>
          <w:szCs w:val="22"/>
          <w:shd w:val="clear" w:color="auto" w:fill="FFFFFF"/>
        </w:rPr>
        <w:t>Mol Cell</w:t>
      </w:r>
      <w:r w:rsidRPr="009259BB">
        <w:rPr>
          <w:rFonts w:ascii="Arial" w:hAnsi="Arial" w:cs="Arial"/>
          <w:color w:val="000000"/>
          <w:sz w:val="22"/>
          <w:szCs w:val="22"/>
          <w:shd w:val="clear" w:color="auto" w:fill="FFFFFF"/>
        </w:rPr>
        <w:t xml:space="preserve">. </w:t>
      </w:r>
      <w:r w:rsidRPr="009259BB">
        <w:rPr>
          <w:rFonts w:ascii="Arial" w:hAnsi="Arial" w:cs="Arial"/>
          <w:b/>
          <w:bCs/>
          <w:color w:val="000000" w:themeColor="text1"/>
          <w:sz w:val="22"/>
          <w:szCs w:val="22"/>
          <w:shd w:val="clear" w:color="auto" w:fill="FFFFFF"/>
        </w:rPr>
        <w:t>5</w:t>
      </w:r>
      <w:r w:rsidRPr="009259BB">
        <w:rPr>
          <w:rFonts w:ascii="Arial" w:hAnsi="Arial" w:cs="Arial"/>
          <w:color w:val="000000" w:themeColor="text1"/>
          <w:sz w:val="22"/>
          <w:szCs w:val="22"/>
          <w:shd w:val="clear" w:color="auto" w:fill="FFFFFF"/>
        </w:rPr>
        <w:t>(4):717-27</w:t>
      </w:r>
    </w:p>
    <w:p w14:paraId="06B3FA24" w14:textId="77777777" w:rsidR="00D86904" w:rsidRPr="009259BB" w:rsidRDefault="00D86904" w:rsidP="009259BB">
      <w:pPr>
        <w:spacing w:line="360" w:lineRule="auto"/>
        <w:rPr>
          <w:rFonts w:ascii="Arial" w:hAnsi="Arial" w:cs="Arial"/>
          <w:color w:val="000000" w:themeColor="text1"/>
          <w:sz w:val="22"/>
          <w:szCs w:val="22"/>
          <w:shd w:val="clear" w:color="auto" w:fill="FFFFFF"/>
        </w:rPr>
      </w:pPr>
    </w:p>
    <w:p w14:paraId="418FEE4D" w14:textId="134CDA48" w:rsidR="00D86904"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Guianvarc’h, D., Drujon, T., Leang, T.E., Courtois, F. and Ploux, O. (2006). Identification of new inhibitors of E. coli cyclopropane fatty acid synthase using a colorimetric assay.</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Biochimica et Biophysica Acta (BBA) - Proteins and Proteomics</w:t>
      </w:r>
      <w:r w:rsidRPr="009259BB">
        <w:rPr>
          <w:rFonts w:ascii="Arial" w:hAnsi="Arial" w:cs="Arial"/>
          <w:color w:val="000000"/>
          <w:sz w:val="22"/>
          <w:szCs w:val="22"/>
        </w:rPr>
        <w:t xml:space="preserve">, </w:t>
      </w:r>
      <w:r w:rsidRPr="009259BB">
        <w:rPr>
          <w:rFonts w:ascii="Arial" w:hAnsi="Arial" w:cs="Arial"/>
          <w:b/>
          <w:bCs/>
          <w:color w:val="000000"/>
          <w:sz w:val="22"/>
          <w:szCs w:val="22"/>
        </w:rPr>
        <w:t>1764</w:t>
      </w:r>
      <w:r w:rsidRPr="009259BB">
        <w:rPr>
          <w:rFonts w:ascii="Arial" w:hAnsi="Arial" w:cs="Arial"/>
          <w:color w:val="000000"/>
          <w:sz w:val="22"/>
          <w:szCs w:val="22"/>
        </w:rPr>
        <w:t>(8), pp.1381–1388.</w:t>
      </w:r>
    </w:p>
    <w:p w14:paraId="45688B93" w14:textId="77777777" w:rsidR="006A693E" w:rsidRPr="006A693E" w:rsidRDefault="006A693E" w:rsidP="006A693E">
      <w:pPr>
        <w:pStyle w:val="NormalWeb"/>
        <w:shd w:val="clear" w:color="auto" w:fill="FFFFFF"/>
        <w:spacing w:before="0" w:beforeAutospacing="0" w:after="240" w:afterAutospacing="0" w:line="360" w:lineRule="atLeast"/>
        <w:rPr>
          <w:rFonts w:ascii="Arial" w:hAnsi="Arial" w:cs="Arial"/>
          <w:color w:val="000000"/>
          <w:sz w:val="22"/>
          <w:szCs w:val="22"/>
        </w:rPr>
      </w:pPr>
      <w:r w:rsidRPr="006A693E">
        <w:rPr>
          <w:rFonts w:ascii="Arial" w:hAnsi="Arial" w:cs="Arial"/>
          <w:color w:val="000000"/>
          <w:sz w:val="22"/>
          <w:szCs w:val="22"/>
        </w:rPr>
        <w:t>Guja, K.E., Venkataraman, K., Yakubovskaya, E., Shi, H., Mejia, E., Hambardjieva, E., Karzai, A.W. and Garcia-Diaz, M. (2013). Structural basis for S -adenosylmethionine binding and methyltransferase activity by mitochondrial transcription factor B1.</w:t>
      </w:r>
      <w:r w:rsidRPr="006A693E">
        <w:rPr>
          <w:rStyle w:val="apple-converted-space"/>
          <w:rFonts w:ascii="Arial" w:hAnsi="Arial" w:cs="Arial"/>
          <w:color w:val="000000"/>
          <w:sz w:val="22"/>
          <w:szCs w:val="22"/>
        </w:rPr>
        <w:t> </w:t>
      </w:r>
      <w:r w:rsidRPr="006A693E">
        <w:rPr>
          <w:rFonts w:ascii="Arial" w:hAnsi="Arial" w:cs="Arial"/>
          <w:i/>
          <w:iCs/>
          <w:color w:val="000000"/>
          <w:sz w:val="22"/>
          <w:szCs w:val="22"/>
        </w:rPr>
        <w:t>Nucleic Acids Research</w:t>
      </w:r>
      <w:r w:rsidRPr="006A693E">
        <w:rPr>
          <w:rFonts w:ascii="Arial" w:hAnsi="Arial" w:cs="Arial"/>
          <w:color w:val="000000"/>
          <w:sz w:val="22"/>
          <w:szCs w:val="22"/>
        </w:rPr>
        <w:t>, 41(16), pp.7947–7959.</w:t>
      </w:r>
    </w:p>
    <w:p w14:paraId="065EC9F0" w14:textId="7B4E20D5" w:rsidR="006A693E" w:rsidRPr="006A693E" w:rsidRDefault="006A693E" w:rsidP="006A693E"/>
    <w:p w14:paraId="49B5D4CB"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Gupta, G., Oghumu, S. and Satoskar, A.R. (2013). Mechanisms of Immune Evasion in Leishmaniasis.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Advances in Applied Microbiology</w:t>
      </w:r>
      <w:r w:rsidRPr="009259BB">
        <w:rPr>
          <w:rFonts w:ascii="Arial" w:hAnsi="Arial" w:cs="Arial"/>
          <w:color w:val="000000"/>
          <w:sz w:val="22"/>
          <w:szCs w:val="22"/>
        </w:rPr>
        <w:t xml:space="preserve">, </w:t>
      </w:r>
      <w:r w:rsidRPr="009259BB">
        <w:rPr>
          <w:rFonts w:ascii="Arial" w:hAnsi="Arial" w:cs="Arial"/>
          <w:b/>
          <w:bCs/>
          <w:color w:val="000000"/>
          <w:sz w:val="22"/>
          <w:szCs w:val="22"/>
        </w:rPr>
        <w:t>82</w:t>
      </w:r>
      <w:r w:rsidRPr="009259BB">
        <w:rPr>
          <w:rFonts w:ascii="Arial" w:hAnsi="Arial" w:cs="Arial"/>
          <w:color w:val="000000"/>
          <w:sz w:val="22"/>
          <w:szCs w:val="22"/>
        </w:rPr>
        <w:t xml:space="preserve">, pp.155–184. </w:t>
      </w:r>
    </w:p>
    <w:p w14:paraId="5FB13AE6" w14:textId="640BD494"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Hanukoglu, I. (2015). Proteopedia: Rossmann fold: A beta-alpha-beta fold at dinucleotide binding sites.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Biochemistry and Molecular Biology Education</w:t>
      </w:r>
      <w:r w:rsidRPr="009259BB">
        <w:rPr>
          <w:rFonts w:ascii="Arial" w:hAnsi="Arial" w:cs="Arial"/>
          <w:color w:val="000000"/>
          <w:sz w:val="22"/>
          <w:szCs w:val="22"/>
        </w:rPr>
        <w:t xml:space="preserve">, </w:t>
      </w:r>
      <w:r w:rsidRPr="009259BB">
        <w:rPr>
          <w:rFonts w:ascii="Arial" w:hAnsi="Arial" w:cs="Arial"/>
          <w:b/>
          <w:bCs/>
          <w:color w:val="000000"/>
          <w:sz w:val="22"/>
          <w:szCs w:val="22"/>
        </w:rPr>
        <w:t>43</w:t>
      </w:r>
      <w:r w:rsidRPr="009259BB">
        <w:rPr>
          <w:rFonts w:ascii="Arial" w:hAnsi="Arial" w:cs="Arial"/>
          <w:color w:val="000000"/>
          <w:sz w:val="22"/>
          <w:szCs w:val="22"/>
        </w:rPr>
        <w:t>(3), pp.206–209.</w:t>
      </w:r>
    </w:p>
    <w:p w14:paraId="2D2D6A83" w14:textId="34E71E0A" w:rsidR="00D86904" w:rsidRPr="009259BB" w:rsidRDefault="00D86904" w:rsidP="009259BB">
      <w:pPr>
        <w:spacing w:line="360" w:lineRule="auto"/>
        <w:rPr>
          <w:rFonts w:ascii="Arial" w:hAnsi="Arial" w:cs="Arial"/>
          <w:sz w:val="22"/>
          <w:szCs w:val="22"/>
        </w:rPr>
      </w:pPr>
    </w:p>
    <w:p w14:paraId="425BFF14" w14:textId="77777777" w:rsidR="00D86904" w:rsidRPr="009259BB" w:rsidRDefault="00D86904" w:rsidP="009259BB">
      <w:pPr>
        <w:spacing w:line="360" w:lineRule="auto"/>
        <w:rPr>
          <w:rFonts w:ascii="Arial" w:hAnsi="Arial" w:cs="Arial"/>
          <w:color w:val="000000" w:themeColor="text1"/>
          <w:sz w:val="22"/>
          <w:szCs w:val="22"/>
        </w:rPr>
      </w:pPr>
      <w:r w:rsidRPr="009259BB">
        <w:rPr>
          <w:rFonts w:ascii="Arial" w:hAnsi="Arial" w:cs="Arial"/>
          <w:color w:val="000000"/>
          <w:sz w:val="22"/>
          <w:szCs w:val="22"/>
          <w:shd w:val="clear" w:color="auto" w:fill="FFFFFF"/>
        </w:rPr>
        <w:t>Hodel, A., Gershon, P., Shi, X. and Quiocho, F., 1996.</w:t>
      </w:r>
      <w:r w:rsidRPr="009259BB">
        <w:rPr>
          <w:rStyle w:val="apple-converted-space"/>
          <w:rFonts w:ascii="Arial" w:hAnsi="Arial" w:cs="Arial"/>
          <w:color w:val="000000"/>
          <w:sz w:val="22"/>
          <w:szCs w:val="22"/>
          <w:shd w:val="clear" w:color="auto" w:fill="FFFFFF"/>
        </w:rPr>
        <w:t> </w:t>
      </w:r>
      <w:r w:rsidRPr="009259BB">
        <w:rPr>
          <w:rFonts w:ascii="Arial" w:hAnsi="Arial" w:cs="Arial"/>
          <w:color w:val="000000"/>
          <w:sz w:val="22"/>
          <w:szCs w:val="22"/>
        </w:rPr>
        <w:t>The 1.85 Å Structure of Vaccinia Protein VP39: A Bifunctional Enzyme That Participates in the Modification of Both mRNA End</w:t>
      </w:r>
      <w:r w:rsidRPr="009259BB">
        <w:rPr>
          <w:rFonts w:ascii="Arial" w:hAnsi="Arial" w:cs="Arial"/>
          <w:i/>
          <w:iCs/>
          <w:color w:val="000000"/>
          <w:sz w:val="22"/>
          <w:szCs w:val="22"/>
        </w:rPr>
        <w:t>s</w:t>
      </w:r>
      <w:r w:rsidRPr="009259BB">
        <w:rPr>
          <w:rFonts w:ascii="Arial" w:hAnsi="Arial" w:cs="Arial"/>
          <w:color w:val="000000"/>
          <w:sz w:val="22"/>
          <w:szCs w:val="22"/>
          <w:shd w:val="clear" w:color="auto" w:fill="FFFFFF"/>
        </w:rPr>
        <w:t xml:space="preserve">. </w:t>
      </w:r>
      <w:r w:rsidRPr="009259BB">
        <w:rPr>
          <w:rFonts w:ascii="Arial" w:hAnsi="Arial" w:cs="Arial"/>
          <w:i/>
          <w:iCs/>
          <w:color w:val="000000"/>
          <w:sz w:val="22"/>
          <w:szCs w:val="22"/>
          <w:shd w:val="clear" w:color="auto" w:fill="FFFFFF"/>
        </w:rPr>
        <w:t>Cell</w:t>
      </w:r>
      <w:r w:rsidRPr="009259BB">
        <w:rPr>
          <w:rFonts w:ascii="Arial" w:hAnsi="Arial" w:cs="Arial"/>
          <w:color w:val="000000"/>
          <w:sz w:val="22"/>
          <w:szCs w:val="22"/>
          <w:shd w:val="clear" w:color="auto" w:fill="FFFFFF"/>
        </w:rPr>
        <w:t>.</w:t>
      </w:r>
      <w:r w:rsidRPr="009259BB">
        <w:rPr>
          <w:rFonts w:ascii="Arial" w:hAnsi="Arial" w:cs="Arial"/>
          <w:b/>
          <w:bCs/>
          <w:color w:val="000000"/>
          <w:sz w:val="22"/>
          <w:szCs w:val="22"/>
          <w:shd w:val="clear" w:color="auto" w:fill="FFFFFF"/>
        </w:rPr>
        <w:t>85;</w:t>
      </w:r>
      <w:r w:rsidRPr="009259BB">
        <w:rPr>
          <w:rFonts w:ascii="Arial" w:hAnsi="Arial" w:cs="Arial"/>
          <w:color w:val="000000"/>
          <w:sz w:val="22"/>
          <w:szCs w:val="22"/>
          <w:shd w:val="clear" w:color="auto" w:fill="FFFFFF"/>
        </w:rPr>
        <w:t>2</w:t>
      </w:r>
      <w:r w:rsidRPr="009259BB">
        <w:rPr>
          <w:rFonts w:ascii="Arial" w:hAnsi="Arial" w:cs="Arial"/>
          <w:color w:val="000000" w:themeColor="text1"/>
          <w:sz w:val="22"/>
          <w:szCs w:val="22"/>
          <w:shd w:val="clear" w:color="auto" w:fill="FFFFFF"/>
        </w:rPr>
        <w:t>:247-256.</w:t>
      </w:r>
    </w:p>
    <w:p w14:paraId="5E5573C9" w14:textId="77777777" w:rsidR="00D86904" w:rsidRPr="009259BB" w:rsidRDefault="00D86904" w:rsidP="009259BB">
      <w:pPr>
        <w:spacing w:line="360" w:lineRule="auto"/>
        <w:rPr>
          <w:rFonts w:ascii="Arial" w:hAnsi="Arial" w:cs="Arial"/>
          <w:sz w:val="22"/>
          <w:szCs w:val="22"/>
        </w:rPr>
      </w:pPr>
    </w:p>
    <w:p w14:paraId="0F47D7D7" w14:textId="77777777" w:rsidR="00D86904" w:rsidRPr="009259BB" w:rsidRDefault="00D86904" w:rsidP="009259BB">
      <w:pPr>
        <w:spacing w:line="360" w:lineRule="auto"/>
        <w:rPr>
          <w:rFonts w:ascii="Arial" w:hAnsi="Arial" w:cs="Arial"/>
          <w:color w:val="000000" w:themeColor="text1"/>
          <w:sz w:val="22"/>
          <w:szCs w:val="22"/>
        </w:rPr>
      </w:pPr>
      <w:r w:rsidRPr="009259BB">
        <w:rPr>
          <w:rFonts w:ascii="Arial" w:hAnsi="Arial" w:cs="Arial"/>
          <w:color w:val="000000"/>
          <w:sz w:val="22"/>
          <w:szCs w:val="22"/>
          <w:shd w:val="clear" w:color="auto" w:fill="FFFFFF"/>
        </w:rPr>
        <w:t>Horning, B., Suciu, R., Ghadiri, D</w:t>
      </w:r>
      <w:r w:rsidRPr="009259BB">
        <w:rPr>
          <w:rFonts w:ascii="Arial" w:hAnsi="Arial" w:cs="Arial"/>
          <w:color w:val="000000" w:themeColor="text1"/>
          <w:sz w:val="22"/>
          <w:szCs w:val="22"/>
          <w:shd w:val="clear" w:color="auto" w:fill="FFFFFF"/>
        </w:rPr>
        <w:t>., Ulanovskaya, O., Matthews, M., Lum, K., Backus, K., Brown, S., Rosen, H. and Cravatt, B., 2016.</w:t>
      </w:r>
      <w:r w:rsidRPr="009259BB">
        <w:rPr>
          <w:rStyle w:val="apple-converted-space"/>
          <w:rFonts w:ascii="Arial" w:hAnsi="Arial" w:cs="Arial"/>
          <w:color w:val="000000" w:themeColor="text1"/>
          <w:sz w:val="22"/>
          <w:szCs w:val="22"/>
          <w:shd w:val="clear" w:color="auto" w:fill="FFFFFF"/>
        </w:rPr>
        <w:t> </w:t>
      </w:r>
      <w:r w:rsidRPr="009259BB">
        <w:rPr>
          <w:rFonts w:ascii="Arial" w:hAnsi="Arial" w:cs="Arial"/>
          <w:color w:val="000000" w:themeColor="text1"/>
          <w:sz w:val="22"/>
          <w:szCs w:val="22"/>
        </w:rPr>
        <w:t>Chemical Proteomic Profiling of Human Methyltransferases</w:t>
      </w:r>
      <w:r w:rsidRPr="009259BB">
        <w:rPr>
          <w:rFonts w:ascii="Arial" w:hAnsi="Arial" w:cs="Arial"/>
          <w:color w:val="000000" w:themeColor="text1"/>
          <w:sz w:val="22"/>
          <w:szCs w:val="22"/>
          <w:shd w:val="clear" w:color="auto" w:fill="FFFFFF"/>
        </w:rPr>
        <w:t xml:space="preserve">. </w:t>
      </w:r>
      <w:hyperlink r:id="rId37" w:history="1">
        <w:r w:rsidRPr="009259BB">
          <w:rPr>
            <w:rStyle w:val="Hyperlink"/>
            <w:rFonts w:ascii="Arial" w:hAnsi="Arial" w:cs="Arial"/>
            <w:i/>
            <w:iCs/>
            <w:color w:val="000000" w:themeColor="text1"/>
            <w:sz w:val="22"/>
            <w:szCs w:val="22"/>
            <w:shd w:val="clear" w:color="auto" w:fill="FFFFFF"/>
          </w:rPr>
          <w:t>J Am Chem Soc</w:t>
        </w:r>
      </w:hyperlink>
      <w:r w:rsidRPr="009259BB">
        <w:rPr>
          <w:rFonts w:ascii="Arial" w:hAnsi="Arial" w:cs="Arial"/>
          <w:color w:val="000000" w:themeColor="text1"/>
          <w:sz w:val="22"/>
          <w:szCs w:val="22"/>
        </w:rPr>
        <w:t>.</w:t>
      </w:r>
      <w:r w:rsidRPr="006A693E">
        <w:rPr>
          <w:rFonts w:ascii="Arial" w:hAnsi="Arial" w:cs="Arial"/>
          <w:color w:val="000000" w:themeColor="text1"/>
          <w:sz w:val="22"/>
          <w:szCs w:val="22"/>
        </w:rPr>
        <w:t xml:space="preserve"> </w:t>
      </w:r>
      <w:hyperlink r:id="rId38" w:tgtFrame="_blank" w:history="1">
        <w:r w:rsidRPr="006A693E">
          <w:rPr>
            <w:rStyle w:val="Hyperlink"/>
            <w:rFonts w:ascii="Arial" w:hAnsi="Arial" w:cs="Arial"/>
            <w:b/>
            <w:bCs/>
            <w:color w:val="000000" w:themeColor="text1"/>
            <w:sz w:val="22"/>
            <w:szCs w:val="22"/>
            <w:u w:val="none"/>
            <w:shd w:val="clear" w:color="auto" w:fill="FFFFFF"/>
          </w:rPr>
          <w:t>138</w:t>
        </w:r>
        <w:r w:rsidRPr="006A693E">
          <w:rPr>
            <w:rStyle w:val="Hyperlink"/>
            <w:rFonts w:ascii="Arial" w:hAnsi="Arial" w:cs="Arial"/>
            <w:color w:val="000000" w:themeColor="text1"/>
            <w:sz w:val="22"/>
            <w:szCs w:val="22"/>
            <w:u w:val="none"/>
            <w:shd w:val="clear" w:color="auto" w:fill="FFFFFF"/>
          </w:rPr>
          <w:t>(40): 13335–13343.</w:t>
        </w:r>
      </w:hyperlink>
    </w:p>
    <w:p w14:paraId="52300335" w14:textId="77777777" w:rsidR="00D86904" w:rsidRPr="009259BB" w:rsidRDefault="00D86904" w:rsidP="009259BB">
      <w:pPr>
        <w:spacing w:line="360" w:lineRule="auto"/>
        <w:rPr>
          <w:rFonts w:ascii="Arial" w:hAnsi="Arial" w:cs="Arial"/>
          <w:color w:val="000000" w:themeColor="text1"/>
          <w:sz w:val="22"/>
          <w:szCs w:val="22"/>
        </w:rPr>
      </w:pPr>
    </w:p>
    <w:p w14:paraId="16F7F9A0" w14:textId="52F50DAB" w:rsidR="00D86904" w:rsidRDefault="00D86904"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t>Huang, C., Smith, C., Glickman, M., Jacobs, W. and Sacchettini, J., 2002.</w:t>
      </w:r>
      <w:r w:rsidRPr="009259BB">
        <w:rPr>
          <w:rStyle w:val="apple-converted-space"/>
          <w:rFonts w:ascii="Arial" w:hAnsi="Arial" w:cs="Arial"/>
          <w:color w:val="000000" w:themeColor="text1"/>
          <w:sz w:val="22"/>
          <w:szCs w:val="22"/>
          <w:shd w:val="clear" w:color="auto" w:fill="FFFFFF"/>
        </w:rPr>
        <w:t> </w:t>
      </w:r>
      <w:r w:rsidRPr="009259BB">
        <w:rPr>
          <w:rFonts w:ascii="Arial" w:hAnsi="Arial" w:cs="Arial"/>
          <w:color w:val="000000" w:themeColor="text1"/>
          <w:sz w:val="22"/>
          <w:szCs w:val="22"/>
        </w:rPr>
        <w:t>Crystal Structures of Mycolic Acid Cyclopropane Synthases from Mycobacterium tuberculosis</w:t>
      </w:r>
      <w:r w:rsidRPr="009259BB">
        <w:rPr>
          <w:rFonts w:ascii="Arial" w:hAnsi="Arial" w:cs="Arial"/>
          <w:color w:val="000000" w:themeColor="text1"/>
          <w:sz w:val="22"/>
          <w:szCs w:val="22"/>
          <w:shd w:val="clear" w:color="auto" w:fill="FFFFFF"/>
        </w:rPr>
        <w:t>.</w:t>
      </w:r>
      <w:r w:rsidRPr="009259BB">
        <w:rPr>
          <w:rFonts w:ascii="Arial" w:hAnsi="Arial" w:cs="Arial"/>
          <w:i/>
          <w:iCs/>
          <w:color w:val="000000" w:themeColor="text1"/>
          <w:sz w:val="22"/>
          <w:szCs w:val="22"/>
          <w:shd w:val="clear" w:color="auto" w:fill="FFFFFF"/>
        </w:rPr>
        <w:t>J Biol Chem</w:t>
      </w:r>
      <w:r w:rsidRPr="009259BB">
        <w:rPr>
          <w:rFonts w:ascii="Arial" w:hAnsi="Arial" w:cs="Arial"/>
          <w:color w:val="000000" w:themeColor="text1"/>
          <w:sz w:val="22"/>
          <w:szCs w:val="22"/>
          <w:shd w:val="clear" w:color="auto" w:fill="FFFFFF"/>
        </w:rPr>
        <w:t xml:space="preserve">, </w:t>
      </w:r>
      <w:r w:rsidRPr="009259BB">
        <w:rPr>
          <w:rFonts w:ascii="Arial" w:hAnsi="Arial" w:cs="Arial"/>
          <w:b/>
          <w:bCs/>
          <w:color w:val="000000" w:themeColor="text1"/>
          <w:sz w:val="22"/>
          <w:szCs w:val="22"/>
          <w:shd w:val="clear" w:color="auto" w:fill="FFFFFF"/>
        </w:rPr>
        <w:t>29</w:t>
      </w:r>
      <w:r w:rsidRPr="009259BB">
        <w:rPr>
          <w:rFonts w:ascii="Arial" w:hAnsi="Arial" w:cs="Arial"/>
          <w:color w:val="000000" w:themeColor="text1"/>
          <w:sz w:val="22"/>
          <w:szCs w:val="22"/>
          <w:shd w:val="clear" w:color="auto" w:fill="FFFFFF"/>
        </w:rPr>
        <w:t>;277(13):11559-69</w:t>
      </w:r>
    </w:p>
    <w:p w14:paraId="7BD223C2" w14:textId="7E49678C" w:rsidR="000E79AF" w:rsidRDefault="006A693E" w:rsidP="006A693E">
      <w:pPr>
        <w:pStyle w:val="NormalWeb"/>
        <w:shd w:val="clear" w:color="auto" w:fill="FFFFFF"/>
        <w:spacing w:before="0" w:beforeAutospacing="0" w:after="240" w:afterAutospacing="0" w:line="360" w:lineRule="atLeast"/>
        <w:rPr>
          <w:rFonts w:ascii="Arial" w:hAnsi="Arial" w:cs="Arial"/>
          <w:color w:val="000000"/>
          <w:sz w:val="22"/>
          <w:szCs w:val="22"/>
        </w:rPr>
      </w:pPr>
      <w:r w:rsidRPr="006A693E">
        <w:rPr>
          <w:rFonts w:ascii="Arial" w:hAnsi="Arial" w:cs="Arial"/>
          <w:color w:val="000000"/>
          <w:sz w:val="22"/>
          <w:szCs w:val="22"/>
        </w:rPr>
        <w:t>Jiang, X., Duan, Y., Zhou, B., Guo, Q., Wang, H., Hang, X., Zeng, L., Jia, J. and Bi, H. (2019). The Cyclopropane Fatty Acid Synthase Mediates Antibiotic Resistance and Gastric Colonization of Helicobacter pylori.</w:t>
      </w:r>
      <w:r w:rsidRPr="006A693E">
        <w:rPr>
          <w:rStyle w:val="apple-converted-space"/>
          <w:rFonts w:ascii="Arial" w:hAnsi="Arial" w:cs="Arial"/>
          <w:color w:val="000000"/>
          <w:sz w:val="22"/>
          <w:szCs w:val="22"/>
        </w:rPr>
        <w:t> </w:t>
      </w:r>
      <w:r w:rsidRPr="006A693E">
        <w:rPr>
          <w:rFonts w:ascii="Arial" w:hAnsi="Arial" w:cs="Arial"/>
          <w:i/>
          <w:iCs/>
          <w:color w:val="000000"/>
          <w:sz w:val="22"/>
          <w:szCs w:val="22"/>
        </w:rPr>
        <w:t>Journal of Bacteriology</w:t>
      </w:r>
      <w:r w:rsidRPr="006A693E">
        <w:rPr>
          <w:rFonts w:ascii="Arial" w:hAnsi="Arial" w:cs="Arial"/>
          <w:color w:val="000000"/>
          <w:sz w:val="22"/>
          <w:szCs w:val="22"/>
        </w:rPr>
        <w:t xml:space="preserve">, </w:t>
      </w:r>
      <w:r w:rsidRPr="006A693E">
        <w:rPr>
          <w:rFonts w:ascii="Arial" w:hAnsi="Arial" w:cs="Arial"/>
          <w:b/>
          <w:bCs/>
          <w:color w:val="000000"/>
          <w:sz w:val="22"/>
          <w:szCs w:val="22"/>
        </w:rPr>
        <w:t>201</w:t>
      </w:r>
      <w:r w:rsidRPr="006A693E">
        <w:rPr>
          <w:rFonts w:ascii="Arial" w:hAnsi="Arial" w:cs="Arial"/>
          <w:color w:val="000000"/>
          <w:sz w:val="22"/>
          <w:szCs w:val="22"/>
        </w:rPr>
        <w:t>(20), pp.e00374-19</w:t>
      </w:r>
      <w:r w:rsidR="000E79AF">
        <w:rPr>
          <w:rFonts w:ascii="Arial" w:hAnsi="Arial" w:cs="Arial"/>
          <w:color w:val="000000"/>
          <w:sz w:val="22"/>
          <w:szCs w:val="22"/>
        </w:rPr>
        <w:t>.</w:t>
      </w:r>
    </w:p>
    <w:p w14:paraId="062CB98F" w14:textId="7F74C8E4" w:rsidR="000E79AF" w:rsidRPr="000E79AF" w:rsidRDefault="000E79AF"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0E79AF">
        <w:rPr>
          <w:rFonts w:ascii="Arial" w:hAnsi="Arial" w:cs="Arial"/>
          <w:color w:val="000000"/>
          <w:sz w:val="22"/>
          <w:szCs w:val="22"/>
        </w:rPr>
        <w:t>Johnson, M., Zaretskaya, I., Raytselis, Y., Merezhuk, Y., McGinnis, S. and Madden, T.L. (2008). NCBI BLAST: a better web interface.</w:t>
      </w:r>
      <w:r w:rsidRPr="000E79AF">
        <w:rPr>
          <w:rStyle w:val="apple-converted-space"/>
          <w:rFonts w:ascii="Arial" w:hAnsi="Arial" w:cs="Arial"/>
          <w:color w:val="000000"/>
          <w:sz w:val="22"/>
          <w:szCs w:val="22"/>
        </w:rPr>
        <w:t> </w:t>
      </w:r>
      <w:r w:rsidRPr="000E79AF">
        <w:rPr>
          <w:rFonts w:ascii="Arial" w:hAnsi="Arial" w:cs="Arial"/>
          <w:i/>
          <w:iCs/>
          <w:color w:val="000000"/>
          <w:sz w:val="22"/>
          <w:szCs w:val="22"/>
        </w:rPr>
        <w:t>Nucleic Acids Research</w:t>
      </w:r>
      <w:r w:rsidRPr="000E79AF">
        <w:rPr>
          <w:rFonts w:ascii="Arial" w:hAnsi="Arial" w:cs="Arial"/>
          <w:color w:val="000000"/>
          <w:sz w:val="22"/>
          <w:szCs w:val="22"/>
        </w:rPr>
        <w:t>, 36(Web Server), pp.W5–W9.</w:t>
      </w:r>
    </w:p>
    <w:p w14:paraId="5818940B" w14:textId="342B2ED2" w:rsidR="000E79AF" w:rsidRPr="000E79AF" w:rsidRDefault="000E79AF" w:rsidP="000E79AF">
      <w:pPr>
        <w:rPr>
          <w:rFonts w:ascii="Arial" w:hAnsi="Arial" w:cs="Arial"/>
          <w:sz w:val="22"/>
          <w:szCs w:val="22"/>
        </w:rPr>
      </w:pPr>
    </w:p>
    <w:p w14:paraId="7B1E5FFD" w14:textId="77A2D1C2" w:rsidR="00184060" w:rsidRPr="00184060" w:rsidRDefault="00184060" w:rsidP="00184060">
      <w:pPr>
        <w:pStyle w:val="NormalWeb"/>
        <w:shd w:val="clear" w:color="auto" w:fill="FFFFFF"/>
        <w:spacing w:before="0" w:beforeAutospacing="0" w:after="240" w:afterAutospacing="0" w:line="360" w:lineRule="atLeast"/>
        <w:rPr>
          <w:rFonts w:ascii="Arial" w:hAnsi="Arial" w:cs="Arial"/>
          <w:color w:val="000000"/>
          <w:sz w:val="22"/>
          <w:szCs w:val="22"/>
        </w:rPr>
      </w:pPr>
      <w:r w:rsidRPr="00184060">
        <w:rPr>
          <w:rFonts w:ascii="Arial" w:hAnsi="Arial" w:cs="Arial"/>
          <w:color w:val="000000"/>
          <w:sz w:val="22"/>
          <w:szCs w:val="22"/>
        </w:rPr>
        <w:t>Jumper, J., Evans, R., Pritzel, A., Green, T., Figurnov, M., Ronneberger, O., Tunyasuvunakool, K., Bates, R., Žídek, A., Potapenko, A., Bridgland, A., Meyer, C., Kohl, S.A.A., Ballard, A.J., Cowie, A., Romera-Paredes, B., Nikolov, S., Jain, R., Adler, J. and Back, T. (2021). Highly accurate protein structure prediction with AlphaFold.</w:t>
      </w:r>
      <w:r w:rsidRPr="00184060">
        <w:rPr>
          <w:rStyle w:val="apple-converted-space"/>
          <w:rFonts w:ascii="Arial" w:hAnsi="Arial" w:cs="Arial"/>
          <w:color w:val="000000"/>
          <w:sz w:val="22"/>
          <w:szCs w:val="22"/>
        </w:rPr>
        <w:t> </w:t>
      </w:r>
      <w:r w:rsidRPr="00184060">
        <w:rPr>
          <w:rFonts w:ascii="Arial" w:hAnsi="Arial" w:cs="Arial"/>
          <w:i/>
          <w:iCs/>
          <w:color w:val="000000"/>
          <w:sz w:val="22"/>
          <w:szCs w:val="22"/>
        </w:rPr>
        <w:t>Nature</w:t>
      </w:r>
      <w:r w:rsidRPr="00184060">
        <w:rPr>
          <w:rFonts w:ascii="Arial" w:hAnsi="Arial" w:cs="Arial"/>
          <w:color w:val="000000"/>
          <w:sz w:val="22"/>
          <w:szCs w:val="22"/>
        </w:rPr>
        <w:t xml:space="preserve">, </w:t>
      </w:r>
      <w:r w:rsidRPr="00184060">
        <w:rPr>
          <w:rFonts w:ascii="Arial" w:hAnsi="Arial" w:cs="Arial"/>
          <w:b/>
          <w:bCs/>
          <w:color w:val="000000"/>
          <w:sz w:val="22"/>
          <w:szCs w:val="22"/>
        </w:rPr>
        <w:t>596</w:t>
      </w:r>
      <w:r w:rsidRPr="00184060">
        <w:rPr>
          <w:rFonts w:ascii="Arial" w:hAnsi="Arial" w:cs="Arial"/>
          <w:color w:val="000000"/>
          <w:sz w:val="22"/>
          <w:szCs w:val="22"/>
        </w:rPr>
        <w:t>(7873), pp.583–589.</w:t>
      </w:r>
    </w:p>
    <w:p w14:paraId="1E1A3702" w14:textId="77777777" w:rsidR="006A693E" w:rsidRPr="009259BB" w:rsidRDefault="006A693E" w:rsidP="009259BB">
      <w:pPr>
        <w:spacing w:line="360" w:lineRule="auto"/>
        <w:rPr>
          <w:rFonts w:ascii="Arial" w:hAnsi="Arial" w:cs="Arial"/>
          <w:color w:val="000000" w:themeColor="text1"/>
          <w:sz w:val="22"/>
          <w:szCs w:val="22"/>
        </w:rPr>
      </w:pPr>
    </w:p>
    <w:p w14:paraId="2C01D783" w14:textId="180A0362" w:rsidR="00C96D21" w:rsidRPr="00C96D21" w:rsidRDefault="00C96D21" w:rsidP="00C96D21">
      <w:pPr>
        <w:pStyle w:val="NormalWeb"/>
        <w:shd w:val="clear" w:color="auto" w:fill="FFFFFF"/>
        <w:spacing w:before="0" w:beforeAutospacing="0" w:after="240" w:afterAutospacing="0" w:line="360" w:lineRule="atLeast"/>
        <w:rPr>
          <w:rFonts w:ascii="Arial" w:hAnsi="Arial" w:cs="Arial"/>
          <w:color w:val="000000"/>
          <w:sz w:val="22"/>
          <w:szCs w:val="22"/>
        </w:rPr>
      </w:pPr>
      <w:r w:rsidRPr="00C96D21">
        <w:rPr>
          <w:rFonts w:ascii="Arial" w:hAnsi="Arial" w:cs="Arial"/>
          <w:color w:val="000000"/>
          <w:sz w:val="22"/>
          <w:szCs w:val="22"/>
        </w:rPr>
        <w:t>Kozbial, P.Z. and Mushegian, A.R. (2005). Natural history of S-adenosylmethionine-binding proteins.</w:t>
      </w:r>
      <w:r w:rsidRPr="00C96D21">
        <w:rPr>
          <w:rStyle w:val="apple-converted-space"/>
          <w:rFonts w:ascii="Arial" w:hAnsi="Arial" w:cs="Arial"/>
          <w:color w:val="000000"/>
          <w:sz w:val="22"/>
          <w:szCs w:val="22"/>
        </w:rPr>
        <w:t> </w:t>
      </w:r>
      <w:r w:rsidRPr="00C96D21">
        <w:rPr>
          <w:rFonts w:ascii="Arial" w:hAnsi="Arial" w:cs="Arial"/>
          <w:i/>
          <w:iCs/>
          <w:color w:val="000000"/>
          <w:sz w:val="22"/>
          <w:szCs w:val="22"/>
        </w:rPr>
        <w:t>BMC Structural Biology</w:t>
      </w:r>
      <w:r w:rsidRPr="00C96D21">
        <w:rPr>
          <w:rFonts w:ascii="Arial" w:hAnsi="Arial" w:cs="Arial"/>
          <w:color w:val="000000"/>
          <w:sz w:val="22"/>
          <w:szCs w:val="22"/>
        </w:rPr>
        <w:t xml:space="preserve">, </w:t>
      </w:r>
      <w:r w:rsidRPr="00C96D21">
        <w:rPr>
          <w:rFonts w:ascii="Arial" w:hAnsi="Arial" w:cs="Arial"/>
          <w:b/>
          <w:bCs/>
          <w:color w:val="000000"/>
          <w:sz w:val="22"/>
          <w:szCs w:val="22"/>
        </w:rPr>
        <w:t>5</w:t>
      </w:r>
      <w:r w:rsidRPr="00C96D21">
        <w:rPr>
          <w:rFonts w:ascii="Arial" w:hAnsi="Arial" w:cs="Arial"/>
          <w:color w:val="000000"/>
          <w:sz w:val="22"/>
          <w:szCs w:val="22"/>
        </w:rPr>
        <w:t>(1), p.19.</w:t>
      </w:r>
    </w:p>
    <w:p w14:paraId="42301BC8" w14:textId="77777777" w:rsidR="00D86904" w:rsidRPr="009259BB" w:rsidRDefault="00D86904" w:rsidP="009259BB">
      <w:pPr>
        <w:spacing w:line="360" w:lineRule="auto"/>
        <w:rPr>
          <w:rFonts w:ascii="Arial" w:hAnsi="Arial" w:cs="Arial"/>
          <w:sz w:val="22"/>
          <w:szCs w:val="22"/>
        </w:rPr>
      </w:pPr>
    </w:p>
    <w:p w14:paraId="4AA6AB63" w14:textId="77777777" w:rsidR="00D86904" w:rsidRPr="009259BB" w:rsidRDefault="00D86904" w:rsidP="009259BB">
      <w:pPr>
        <w:spacing w:line="360" w:lineRule="auto"/>
        <w:rPr>
          <w:rFonts w:ascii="Arial" w:hAnsi="Arial" w:cs="Arial"/>
          <w:sz w:val="22"/>
          <w:szCs w:val="22"/>
        </w:rPr>
      </w:pPr>
      <w:r w:rsidRPr="009259BB">
        <w:rPr>
          <w:rFonts w:ascii="Arial" w:hAnsi="Arial" w:cs="Arial"/>
          <w:color w:val="000000"/>
          <w:sz w:val="22"/>
          <w:szCs w:val="22"/>
          <w:shd w:val="clear" w:color="auto" w:fill="FFFFFF"/>
        </w:rPr>
        <w:t>Kurosu, M. and Begari, E., 2010.</w:t>
      </w:r>
      <w:r w:rsidRPr="009259BB">
        <w:rPr>
          <w:rStyle w:val="apple-converted-space"/>
          <w:rFonts w:ascii="Arial" w:hAnsi="Arial" w:cs="Arial"/>
          <w:color w:val="000000"/>
          <w:sz w:val="22"/>
          <w:szCs w:val="22"/>
          <w:shd w:val="clear" w:color="auto" w:fill="FFFFFF"/>
        </w:rPr>
        <w:t> </w:t>
      </w:r>
      <w:r w:rsidRPr="009259BB">
        <w:rPr>
          <w:rFonts w:ascii="Arial" w:hAnsi="Arial" w:cs="Arial"/>
          <w:i/>
          <w:iCs/>
          <w:color w:val="000000"/>
          <w:sz w:val="22"/>
          <w:szCs w:val="22"/>
        </w:rPr>
        <w:t xml:space="preserve">Vitamin K2 in Electron Transport System: </w:t>
      </w:r>
      <w:r w:rsidRPr="009259BB">
        <w:rPr>
          <w:rFonts w:ascii="Arial" w:hAnsi="Arial" w:cs="Arial"/>
          <w:color w:val="000000"/>
          <w:sz w:val="22"/>
          <w:szCs w:val="22"/>
        </w:rPr>
        <w:t>Are Enzymes Involved in Vitamin K2 Biosynthesis Promising Drug Targets?</w:t>
      </w:r>
      <w:r w:rsidRPr="009259BB">
        <w:rPr>
          <w:rFonts w:ascii="Arial" w:hAnsi="Arial" w:cs="Arial"/>
          <w:color w:val="000000"/>
          <w:sz w:val="22"/>
          <w:szCs w:val="22"/>
          <w:shd w:val="clear" w:color="auto" w:fill="FFFFFF"/>
        </w:rPr>
        <w:t>.</w:t>
      </w:r>
      <w:r w:rsidRPr="009259BB">
        <w:rPr>
          <w:rFonts w:ascii="Arial" w:hAnsi="Arial" w:cs="Arial"/>
          <w:i/>
          <w:iCs/>
          <w:color w:val="000000"/>
          <w:sz w:val="22"/>
          <w:szCs w:val="22"/>
          <w:shd w:val="clear" w:color="auto" w:fill="FFFFFF"/>
        </w:rPr>
        <w:t>Molecules.</w:t>
      </w:r>
      <w:r w:rsidRPr="009259BB">
        <w:rPr>
          <w:rFonts w:ascii="Arial" w:hAnsi="Arial" w:cs="Arial"/>
          <w:color w:val="000000"/>
          <w:sz w:val="22"/>
          <w:szCs w:val="22"/>
          <w:shd w:val="clear" w:color="auto" w:fill="FFFFFF"/>
        </w:rPr>
        <w:t xml:space="preserve"> 15(3): 1531–1553.</w:t>
      </w:r>
    </w:p>
    <w:p w14:paraId="7709C5BC" w14:textId="77777777" w:rsidR="00D86904" w:rsidRPr="009259BB" w:rsidRDefault="00D86904" w:rsidP="009259BB">
      <w:pPr>
        <w:spacing w:line="360" w:lineRule="auto"/>
        <w:rPr>
          <w:rFonts w:ascii="Arial" w:hAnsi="Arial" w:cs="Arial"/>
          <w:color w:val="000000" w:themeColor="text1"/>
          <w:sz w:val="22"/>
          <w:szCs w:val="22"/>
        </w:rPr>
      </w:pPr>
    </w:p>
    <w:p w14:paraId="4CF3B628"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Lacerda, D.I., Cysne-Finkelstein, L., Nunes, M.P., De-Luca, P.M., Genestra, M. da S., Leon, L.L.P., Berrêdo-Pinho, M., Mendonça-Lima, L., Matos, D.C. de S., Medeiros, M.A. and Mendonça, S.C.F. de (2012). Kinetoplastid membrane protein-11 exacerbates infection with Leishmania amazonensis in murine macrophages.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Memorias Do Instituto Oswaldo Cruz</w:t>
      </w:r>
      <w:r w:rsidRPr="009259BB">
        <w:rPr>
          <w:rFonts w:ascii="Arial" w:hAnsi="Arial" w:cs="Arial"/>
          <w:color w:val="000000"/>
          <w:sz w:val="22"/>
          <w:szCs w:val="22"/>
        </w:rPr>
        <w:t xml:space="preserve">, </w:t>
      </w:r>
      <w:r w:rsidRPr="009259BB">
        <w:rPr>
          <w:rFonts w:ascii="Arial" w:hAnsi="Arial" w:cs="Arial"/>
          <w:b/>
          <w:bCs/>
          <w:color w:val="000000"/>
          <w:sz w:val="22"/>
          <w:szCs w:val="22"/>
        </w:rPr>
        <w:t>107</w:t>
      </w:r>
      <w:r w:rsidRPr="009259BB">
        <w:rPr>
          <w:rFonts w:ascii="Arial" w:hAnsi="Arial" w:cs="Arial"/>
          <w:color w:val="000000"/>
          <w:sz w:val="22"/>
          <w:szCs w:val="22"/>
        </w:rPr>
        <w:t>(2), pp.238–245.</w:t>
      </w:r>
    </w:p>
    <w:p w14:paraId="3C9FF5EC" w14:textId="77777777" w:rsidR="00D86904" w:rsidRPr="009259BB" w:rsidRDefault="00D86904" w:rsidP="009259BB">
      <w:pPr>
        <w:spacing w:line="360" w:lineRule="auto"/>
        <w:rPr>
          <w:rFonts w:ascii="Arial" w:hAnsi="Arial" w:cs="Arial"/>
          <w:color w:val="000000" w:themeColor="text1"/>
          <w:sz w:val="22"/>
          <w:szCs w:val="22"/>
        </w:rPr>
      </w:pPr>
      <w:r w:rsidRPr="009259BB">
        <w:rPr>
          <w:rFonts w:ascii="Arial" w:hAnsi="Arial" w:cs="Arial"/>
          <w:color w:val="000000" w:themeColor="text1"/>
          <w:sz w:val="22"/>
          <w:szCs w:val="22"/>
          <w:shd w:val="clear" w:color="auto" w:fill="FFFFFF"/>
        </w:rPr>
        <w:t>Martin, J., 2002.</w:t>
      </w:r>
      <w:r w:rsidRPr="009259BB">
        <w:rPr>
          <w:rStyle w:val="apple-converted-space"/>
          <w:rFonts w:ascii="Arial" w:hAnsi="Arial" w:cs="Arial"/>
          <w:color w:val="000000" w:themeColor="text1"/>
          <w:sz w:val="22"/>
          <w:szCs w:val="22"/>
          <w:shd w:val="clear" w:color="auto" w:fill="FFFFFF"/>
        </w:rPr>
        <w:t> </w:t>
      </w:r>
      <w:r w:rsidRPr="009259BB">
        <w:rPr>
          <w:rFonts w:ascii="Arial" w:hAnsi="Arial" w:cs="Arial"/>
          <w:i/>
          <w:iCs/>
          <w:color w:val="000000" w:themeColor="text1"/>
          <w:sz w:val="22"/>
          <w:szCs w:val="22"/>
        </w:rPr>
        <w:t xml:space="preserve">SAM (dependent) I AM: </w:t>
      </w:r>
      <w:r w:rsidRPr="009259BB">
        <w:rPr>
          <w:rFonts w:ascii="Arial" w:hAnsi="Arial" w:cs="Arial"/>
          <w:color w:val="000000" w:themeColor="text1"/>
          <w:sz w:val="22"/>
          <w:szCs w:val="22"/>
        </w:rPr>
        <w:t>the S-adenosylmethionine-dependent methyltransferase fold</w:t>
      </w:r>
      <w:r w:rsidRPr="009259BB">
        <w:rPr>
          <w:rFonts w:ascii="Arial" w:hAnsi="Arial" w:cs="Arial"/>
          <w:color w:val="000000" w:themeColor="text1"/>
          <w:sz w:val="22"/>
          <w:szCs w:val="22"/>
          <w:shd w:val="clear" w:color="auto" w:fill="FFFFFF"/>
        </w:rPr>
        <w:t xml:space="preserve">. </w:t>
      </w:r>
      <w:r w:rsidRPr="009259BB">
        <w:rPr>
          <w:rFonts w:ascii="Arial" w:hAnsi="Arial" w:cs="Arial"/>
          <w:i/>
          <w:iCs/>
          <w:color w:val="000000" w:themeColor="text1"/>
          <w:sz w:val="22"/>
          <w:szCs w:val="22"/>
        </w:rPr>
        <w:t>Current Opinion in Structural Biology</w:t>
      </w:r>
      <w:r w:rsidRPr="009259BB">
        <w:rPr>
          <w:rFonts w:ascii="Arial" w:hAnsi="Arial" w:cs="Arial"/>
          <w:color w:val="000000" w:themeColor="text1"/>
          <w:sz w:val="22"/>
          <w:szCs w:val="22"/>
        </w:rPr>
        <w:t>,</w:t>
      </w:r>
      <w:r w:rsidRPr="009259BB">
        <w:rPr>
          <w:rFonts w:ascii="Arial" w:hAnsi="Arial" w:cs="Arial"/>
          <w:b/>
          <w:bCs/>
          <w:color w:val="000000" w:themeColor="text1"/>
          <w:sz w:val="22"/>
          <w:szCs w:val="22"/>
        </w:rPr>
        <w:t>3</w:t>
      </w:r>
      <w:r w:rsidRPr="009259BB">
        <w:rPr>
          <w:rFonts w:ascii="Arial" w:hAnsi="Arial" w:cs="Arial"/>
          <w:color w:val="000000" w:themeColor="text1"/>
          <w:sz w:val="22"/>
          <w:szCs w:val="22"/>
        </w:rPr>
        <w:t>;1:140</w:t>
      </w:r>
    </w:p>
    <w:p w14:paraId="5FAA2CF5" w14:textId="77777777" w:rsidR="00D86904" w:rsidRPr="009259BB" w:rsidRDefault="00D86904" w:rsidP="009259BB">
      <w:pPr>
        <w:spacing w:line="360" w:lineRule="auto"/>
        <w:rPr>
          <w:rFonts w:ascii="Arial" w:hAnsi="Arial" w:cs="Arial"/>
          <w:color w:val="000000" w:themeColor="text1"/>
          <w:sz w:val="22"/>
          <w:szCs w:val="22"/>
        </w:rPr>
      </w:pPr>
    </w:p>
    <w:p w14:paraId="1E8BA51F" w14:textId="6116532E" w:rsidR="00D86904" w:rsidRDefault="00D86904" w:rsidP="009259BB">
      <w:pPr>
        <w:spacing w:line="360" w:lineRule="auto"/>
        <w:rPr>
          <w:rFonts w:ascii="Arial" w:hAnsi="Arial" w:cs="Arial"/>
          <w:color w:val="000000"/>
          <w:sz w:val="22"/>
          <w:szCs w:val="22"/>
        </w:rPr>
      </w:pPr>
      <w:r w:rsidRPr="009259BB">
        <w:rPr>
          <w:rFonts w:ascii="Arial" w:hAnsi="Arial" w:cs="Arial"/>
          <w:color w:val="000000"/>
          <w:sz w:val="22"/>
          <w:szCs w:val="22"/>
        </w:rPr>
        <w:t>Maslov, D.A., Opperdoes, F.R., Kostygov, A.Y., Hashimi, H., Lukeš, J. and Yurchenko, V. (2019b). Recent advances in trypanosomatid research: genome organization, expression, metabolism, taxonomy and evolution. </w:t>
      </w:r>
      <w:r w:rsidRPr="009259BB">
        <w:rPr>
          <w:rFonts w:ascii="Arial" w:hAnsi="Arial" w:cs="Arial"/>
          <w:i/>
          <w:iCs/>
          <w:color w:val="000000"/>
          <w:sz w:val="22"/>
          <w:szCs w:val="22"/>
        </w:rPr>
        <w:t>Parasitology</w:t>
      </w:r>
      <w:r w:rsidRPr="009259BB">
        <w:rPr>
          <w:rFonts w:ascii="Arial" w:hAnsi="Arial" w:cs="Arial"/>
          <w:color w:val="000000"/>
          <w:sz w:val="22"/>
          <w:szCs w:val="22"/>
        </w:rPr>
        <w:t xml:space="preserve">, </w:t>
      </w:r>
      <w:r w:rsidRPr="009259BB">
        <w:rPr>
          <w:rFonts w:ascii="Arial" w:hAnsi="Arial" w:cs="Arial"/>
          <w:b/>
          <w:bCs/>
          <w:color w:val="000000"/>
          <w:sz w:val="22"/>
          <w:szCs w:val="22"/>
        </w:rPr>
        <w:t>146</w:t>
      </w:r>
      <w:r w:rsidRPr="009259BB">
        <w:rPr>
          <w:rFonts w:ascii="Arial" w:hAnsi="Arial" w:cs="Arial"/>
          <w:color w:val="000000"/>
          <w:sz w:val="22"/>
          <w:szCs w:val="22"/>
        </w:rPr>
        <w:t>(1), pp.1–27.</w:t>
      </w:r>
    </w:p>
    <w:p w14:paraId="3081E627" w14:textId="77777777" w:rsidR="000E79AF" w:rsidRPr="009259BB" w:rsidRDefault="000E79AF" w:rsidP="009259BB">
      <w:pPr>
        <w:spacing w:line="360" w:lineRule="auto"/>
        <w:rPr>
          <w:rFonts w:ascii="Arial" w:hAnsi="Arial" w:cs="Arial"/>
          <w:color w:val="000000" w:themeColor="text1"/>
          <w:sz w:val="22"/>
          <w:szCs w:val="22"/>
        </w:rPr>
      </w:pPr>
    </w:p>
    <w:p w14:paraId="6E4A623D"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McKerrow, J.H., Caffrey, C., Kelly, B., Loke, P. and Sajid, M. (2006). Proteases in parasitic diseases.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Annual Review of Pathology</w:t>
      </w:r>
      <w:r w:rsidRPr="009259BB">
        <w:rPr>
          <w:rFonts w:ascii="Arial" w:hAnsi="Arial" w:cs="Arial"/>
          <w:color w:val="000000"/>
          <w:sz w:val="22"/>
          <w:szCs w:val="22"/>
        </w:rPr>
        <w:t xml:space="preserve">, </w:t>
      </w:r>
      <w:r w:rsidRPr="009259BB">
        <w:rPr>
          <w:rFonts w:ascii="Arial" w:hAnsi="Arial" w:cs="Arial"/>
          <w:b/>
          <w:bCs/>
          <w:color w:val="000000"/>
          <w:sz w:val="22"/>
          <w:szCs w:val="22"/>
        </w:rPr>
        <w:t>1,</w:t>
      </w:r>
      <w:r w:rsidRPr="009259BB">
        <w:rPr>
          <w:rFonts w:ascii="Arial" w:hAnsi="Arial" w:cs="Arial"/>
          <w:color w:val="000000"/>
          <w:sz w:val="22"/>
          <w:szCs w:val="22"/>
        </w:rPr>
        <w:t xml:space="preserve"> pp.497–536. </w:t>
      </w:r>
    </w:p>
    <w:p w14:paraId="36A79F0B" w14:textId="77777777" w:rsidR="00D86904" w:rsidRPr="009259BB" w:rsidRDefault="00D86904" w:rsidP="009259BB">
      <w:pPr>
        <w:spacing w:line="360" w:lineRule="auto"/>
        <w:rPr>
          <w:rFonts w:ascii="Arial" w:hAnsi="Arial" w:cs="Arial"/>
          <w:color w:val="000000" w:themeColor="text1"/>
          <w:sz w:val="22"/>
          <w:szCs w:val="22"/>
          <w:shd w:val="clear" w:color="auto" w:fill="FFFFFF"/>
        </w:rPr>
      </w:pPr>
      <w:r w:rsidRPr="009259BB">
        <w:rPr>
          <w:rFonts w:ascii="Arial" w:hAnsi="Arial" w:cs="Arial"/>
          <w:color w:val="000000" w:themeColor="text1"/>
          <w:sz w:val="22"/>
          <w:szCs w:val="22"/>
          <w:shd w:val="clear" w:color="auto" w:fill="FFFFFF"/>
        </w:rPr>
        <w:lastRenderedPageBreak/>
        <w:t>Medkour, H., Davoust, B., Dulieu, F., Maurizi, L., Lamour, T., Marié, J. and Mediannikov, O., 2019.</w:t>
      </w:r>
      <w:r w:rsidRPr="009259BB">
        <w:rPr>
          <w:rStyle w:val="apple-converted-space"/>
          <w:rFonts w:ascii="Arial" w:hAnsi="Arial" w:cs="Arial"/>
          <w:color w:val="000000" w:themeColor="text1"/>
          <w:sz w:val="22"/>
          <w:szCs w:val="22"/>
          <w:shd w:val="clear" w:color="auto" w:fill="FFFFFF"/>
        </w:rPr>
        <w:t> </w:t>
      </w:r>
      <w:r w:rsidRPr="009259BB">
        <w:rPr>
          <w:rFonts w:ascii="Arial" w:hAnsi="Arial" w:cs="Arial"/>
          <w:color w:val="000000" w:themeColor="text1"/>
          <w:sz w:val="22"/>
          <w:szCs w:val="22"/>
        </w:rPr>
        <w:t>Potential animal reservoirs (dogs and bats) of human visceral leishmaniasis due to Leishmania infantum in French Guiana</w:t>
      </w:r>
      <w:r w:rsidRPr="009259BB">
        <w:rPr>
          <w:rFonts w:ascii="Arial" w:hAnsi="Arial" w:cs="Arial"/>
          <w:color w:val="000000" w:themeColor="text1"/>
          <w:sz w:val="22"/>
          <w:szCs w:val="22"/>
          <w:shd w:val="clear" w:color="auto" w:fill="FFFFFF"/>
        </w:rPr>
        <w:t>.</w:t>
      </w:r>
      <w:r w:rsidRPr="009259BB">
        <w:rPr>
          <w:rFonts w:ascii="Arial" w:hAnsi="Arial" w:cs="Arial"/>
          <w:color w:val="000000" w:themeColor="text1"/>
          <w:sz w:val="22"/>
          <w:szCs w:val="22"/>
        </w:rPr>
        <w:t xml:space="preserve"> </w:t>
      </w:r>
      <w:r w:rsidRPr="009259BB">
        <w:rPr>
          <w:rFonts w:ascii="Arial" w:hAnsi="Arial" w:cs="Arial"/>
          <w:i/>
          <w:iCs/>
          <w:color w:val="000000" w:themeColor="text1"/>
          <w:sz w:val="22"/>
          <w:szCs w:val="22"/>
        </w:rPr>
        <w:t>PLoS Negl Trop Dis</w:t>
      </w:r>
      <w:r w:rsidRPr="009259BB">
        <w:rPr>
          <w:rFonts w:ascii="Arial" w:hAnsi="Arial" w:cs="Arial"/>
          <w:color w:val="000000" w:themeColor="text1"/>
          <w:sz w:val="22"/>
          <w:szCs w:val="22"/>
        </w:rPr>
        <w:t>,</w:t>
      </w:r>
      <w:r w:rsidRPr="009259BB">
        <w:rPr>
          <w:rFonts w:ascii="Arial" w:hAnsi="Arial" w:cs="Arial"/>
          <w:color w:val="5B616B"/>
          <w:sz w:val="22"/>
          <w:szCs w:val="22"/>
          <w:shd w:val="clear" w:color="auto" w:fill="FFFFFF"/>
        </w:rPr>
        <w:t xml:space="preserve"> </w:t>
      </w:r>
      <w:r w:rsidRPr="009259BB">
        <w:rPr>
          <w:rFonts w:ascii="Arial" w:hAnsi="Arial" w:cs="Arial"/>
          <w:b/>
          <w:bCs/>
          <w:color w:val="000000" w:themeColor="text1"/>
          <w:sz w:val="22"/>
          <w:szCs w:val="22"/>
          <w:shd w:val="clear" w:color="auto" w:fill="FFFFFF"/>
        </w:rPr>
        <w:t>19;</w:t>
      </w:r>
      <w:r w:rsidRPr="009259BB">
        <w:rPr>
          <w:rFonts w:ascii="Arial" w:hAnsi="Arial" w:cs="Arial"/>
          <w:color w:val="000000" w:themeColor="text1"/>
          <w:sz w:val="22"/>
          <w:szCs w:val="22"/>
          <w:shd w:val="clear" w:color="auto" w:fill="FFFFFF"/>
        </w:rPr>
        <w:t>13(6)</w:t>
      </w:r>
    </w:p>
    <w:p w14:paraId="578D3D97" w14:textId="77777777" w:rsidR="00D86904" w:rsidRPr="009259BB" w:rsidRDefault="00D86904" w:rsidP="009259BB">
      <w:pPr>
        <w:spacing w:line="360" w:lineRule="auto"/>
        <w:rPr>
          <w:rFonts w:ascii="Arial" w:hAnsi="Arial" w:cs="Arial"/>
          <w:color w:val="000000" w:themeColor="text1"/>
          <w:sz w:val="22"/>
          <w:szCs w:val="22"/>
          <w:shd w:val="clear" w:color="auto" w:fill="FFFFFF"/>
        </w:rPr>
      </w:pPr>
    </w:p>
    <w:p w14:paraId="6080A677"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Medvedev, K.E., Kinch, L.N., Schaeffer, R.D. and Grishin, N.V. (2019). Functional analysis of Rossmann-like domains reveals convergent evolution of topology and reaction pathways.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PLOS Computational Biology</w:t>
      </w:r>
      <w:r w:rsidRPr="009259BB">
        <w:rPr>
          <w:rFonts w:ascii="Arial" w:hAnsi="Arial" w:cs="Arial"/>
          <w:color w:val="000000"/>
          <w:sz w:val="22"/>
          <w:szCs w:val="22"/>
        </w:rPr>
        <w:t xml:space="preserve">, </w:t>
      </w:r>
      <w:r w:rsidRPr="009259BB">
        <w:rPr>
          <w:rFonts w:ascii="Arial" w:hAnsi="Arial" w:cs="Arial"/>
          <w:b/>
          <w:bCs/>
          <w:color w:val="000000"/>
          <w:sz w:val="22"/>
          <w:szCs w:val="22"/>
        </w:rPr>
        <w:t>15</w:t>
      </w:r>
      <w:r w:rsidRPr="009259BB">
        <w:rPr>
          <w:rFonts w:ascii="Arial" w:hAnsi="Arial" w:cs="Arial"/>
          <w:color w:val="000000"/>
          <w:sz w:val="22"/>
          <w:szCs w:val="22"/>
        </w:rPr>
        <w:t>(12), p.e1007569.</w:t>
      </w:r>
    </w:p>
    <w:p w14:paraId="427F108D" w14:textId="44D4125D" w:rsidR="00D86904" w:rsidRDefault="00D86904" w:rsidP="009259BB">
      <w:pPr>
        <w:shd w:val="clear" w:color="auto" w:fill="FFFFFF"/>
        <w:spacing w:after="240" w:line="360" w:lineRule="auto"/>
        <w:rPr>
          <w:rFonts w:ascii="Arial" w:hAnsi="Arial" w:cs="Arial"/>
          <w:color w:val="000000"/>
          <w:sz w:val="22"/>
          <w:szCs w:val="22"/>
        </w:rPr>
      </w:pPr>
      <w:r w:rsidRPr="009259BB">
        <w:rPr>
          <w:rFonts w:ascii="Arial" w:hAnsi="Arial" w:cs="Arial"/>
          <w:color w:val="000000"/>
          <w:sz w:val="22"/>
          <w:szCs w:val="22"/>
        </w:rPr>
        <w:t>Minnaert, A.-K., Vanluchene, H., Verbeke, R., Lentacker, I., De Smedt, S.C., Raemdonck, K., Sanders, N.N. and Remaut, K. (2021). Strategies for controlling the innate immune activity of conventional and self-amplifying mRNA therapeutics: Getting the message across. </w:t>
      </w:r>
      <w:r w:rsidRPr="009259BB">
        <w:rPr>
          <w:rFonts w:ascii="Arial" w:hAnsi="Arial" w:cs="Arial"/>
          <w:i/>
          <w:iCs/>
          <w:color w:val="000000"/>
          <w:sz w:val="22"/>
          <w:szCs w:val="22"/>
        </w:rPr>
        <w:t>Advanced Drug Delivery Reviews</w:t>
      </w:r>
      <w:r w:rsidRPr="009259BB">
        <w:rPr>
          <w:rFonts w:ascii="Arial" w:hAnsi="Arial" w:cs="Arial"/>
          <w:color w:val="000000"/>
          <w:sz w:val="22"/>
          <w:szCs w:val="22"/>
        </w:rPr>
        <w:t xml:space="preserve">, </w:t>
      </w:r>
      <w:r w:rsidRPr="009259BB">
        <w:rPr>
          <w:rFonts w:ascii="Arial" w:hAnsi="Arial" w:cs="Arial"/>
          <w:b/>
          <w:bCs/>
          <w:color w:val="000000"/>
          <w:sz w:val="22"/>
          <w:szCs w:val="22"/>
        </w:rPr>
        <w:t>176</w:t>
      </w:r>
      <w:r w:rsidRPr="009259BB">
        <w:rPr>
          <w:rFonts w:ascii="Arial" w:hAnsi="Arial" w:cs="Arial"/>
          <w:color w:val="000000"/>
          <w:sz w:val="22"/>
          <w:szCs w:val="22"/>
        </w:rPr>
        <w:t>, p.113900.</w:t>
      </w:r>
    </w:p>
    <w:p w14:paraId="56375054" w14:textId="77777777" w:rsidR="00A90CCB" w:rsidRPr="00A90CCB" w:rsidRDefault="00A90CCB" w:rsidP="00A90CCB">
      <w:pPr>
        <w:pStyle w:val="NormalWeb"/>
        <w:shd w:val="clear" w:color="auto" w:fill="FFFFFF"/>
        <w:spacing w:before="0" w:beforeAutospacing="0" w:after="240" w:afterAutospacing="0" w:line="360" w:lineRule="atLeast"/>
        <w:rPr>
          <w:rFonts w:ascii="Arial" w:hAnsi="Arial" w:cs="Arial"/>
          <w:color w:val="000000"/>
          <w:sz w:val="22"/>
          <w:szCs w:val="22"/>
        </w:rPr>
      </w:pPr>
      <w:r w:rsidRPr="00A90CCB">
        <w:rPr>
          <w:rFonts w:ascii="Arial" w:hAnsi="Arial" w:cs="Arial"/>
          <w:color w:val="000000"/>
          <w:sz w:val="22"/>
          <w:szCs w:val="22"/>
        </w:rPr>
        <w:t>Mitchell, A.L., Attwood, T.K., Babbitt, P.C., Blum, M., Bork, P., Bridge, A., Brown, S.D., Chang, H.-Y., El-Gebali, S., Fraser, M.I., Gough, J., Haft, D.R., Huang, H., Letunic, I., Lopez, R., Luciani, A., Madeira, F., Marchler-Bauer, A., Mi, H. and Natale, D.A. (2018). InterPro in 2019: improving coverage, classification and access to protein sequence annotations.</w:t>
      </w:r>
      <w:r w:rsidRPr="00A90CCB">
        <w:rPr>
          <w:rStyle w:val="apple-converted-space"/>
          <w:rFonts w:ascii="Arial" w:hAnsi="Arial" w:cs="Arial"/>
          <w:color w:val="000000"/>
          <w:sz w:val="22"/>
          <w:szCs w:val="22"/>
        </w:rPr>
        <w:t> </w:t>
      </w:r>
      <w:r w:rsidRPr="00A90CCB">
        <w:rPr>
          <w:rFonts w:ascii="Arial" w:hAnsi="Arial" w:cs="Arial"/>
          <w:i/>
          <w:iCs/>
          <w:color w:val="000000"/>
          <w:sz w:val="22"/>
          <w:szCs w:val="22"/>
        </w:rPr>
        <w:t>Nucleic Acids Research</w:t>
      </w:r>
      <w:r w:rsidRPr="00A90CCB">
        <w:rPr>
          <w:rFonts w:ascii="Arial" w:hAnsi="Arial" w:cs="Arial"/>
          <w:color w:val="000000"/>
          <w:sz w:val="22"/>
          <w:szCs w:val="22"/>
        </w:rPr>
        <w:t xml:space="preserve">, </w:t>
      </w:r>
      <w:r w:rsidRPr="00A90CCB">
        <w:rPr>
          <w:rFonts w:ascii="Arial" w:hAnsi="Arial" w:cs="Arial"/>
          <w:b/>
          <w:bCs/>
          <w:color w:val="000000"/>
          <w:sz w:val="22"/>
          <w:szCs w:val="22"/>
        </w:rPr>
        <w:t>47</w:t>
      </w:r>
      <w:r w:rsidRPr="00A90CCB">
        <w:rPr>
          <w:rFonts w:ascii="Arial" w:hAnsi="Arial" w:cs="Arial"/>
          <w:color w:val="000000"/>
          <w:sz w:val="22"/>
          <w:szCs w:val="22"/>
        </w:rPr>
        <w:t>(D1), pp.D351–D360.</w:t>
      </w:r>
    </w:p>
    <w:p w14:paraId="16D15EA4" w14:textId="78313B1C" w:rsidR="00A90CCB" w:rsidRPr="00A90CCB" w:rsidRDefault="00A90CCB" w:rsidP="00A90CCB"/>
    <w:p w14:paraId="1071F65F" w14:textId="1CE18488" w:rsidR="006A693E" w:rsidRPr="000E79AF" w:rsidRDefault="006A693E"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6A693E">
        <w:rPr>
          <w:rFonts w:ascii="Arial" w:hAnsi="Arial" w:cs="Arial"/>
          <w:color w:val="000000"/>
          <w:sz w:val="22"/>
          <w:szCs w:val="22"/>
        </w:rPr>
        <w:t>Okada, S., Taylor, M., Zhou, X.-R., Naim, F., Marshall, D., Blanksby, S.J., Singh, S.P. and Wood, C.C. (2020). Producing Cyclopropane Fatty Acid in Plant Leafy Biomass via Expression of Bacterial and Plant Cyclopropane Fatty Acid Synthases.</w:t>
      </w:r>
      <w:r w:rsidRPr="006A693E">
        <w:rPr>
          <w:rStyle w:val="apple-converted-space"/>
          <w:rFonts w:ascii="Arial" w:hAnsi="Arial" w:cs="Arial"/>
          <w:color w:val="000000"/>
          <w:sz w:val="22"/>
          <w:szCs w:val="22"/>
        </w:rPr>
        <w:t> </w:t>
      </w:r>
      <w:r w:rsidRPr="006A693E">
        <w:rPr>
          <w:rFonts w:ascii="Arial" w:hAnsi="Arial" w:cs="Arial"/>
          <w:i/>
          <w:iCs/>
          <w:color w:val="000000"/>
          <w:sz w:val="22"/>
          <w:szCs w:val="22"/>
        </w:rPr>
        <w:t>Frontiers in Plant Science</w:t>
      </w:r>
      <w:r w:rsidRPr="006A693E">
        <w:rPr>
          <w:rFonts w:ascii="Arial" w:hAnsi="Arial" w:cs="Arial"/>
          <w:color w:val="000000"/>
          <w:sz w:val="22"/>
          <w:szCs w:val="22"/>
        </w:rPr>
        <w:t xml:space="preserve">, </w:t>
      </w:r>
      <w:r w:rsidRPr="006A693E">
        <w:rPr>
          <w:rFonts w:ascii="Arial" w:hAnsi="Arial" w:cs="Arial"/>
          <w:b/>
          <w:bCs/>
          <w:color w:val="000000"/>
          <w:sz w:val="22"/>
          <w:szCs w:val="22"/>
        </w:rPr>
        <w:t>11</w:t>
      </w:r>
    </w:p>
    <w:p w14:paraId="1FAACB97"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Olivier, M., Atayde, V.D., Isnard, A., Hassani, K. and Shio, M.T. (2012). Leishmania virulence factors: focus on the metalloprotease GP63.</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Microbes and Infection</w:t>
      </w:r>
      <w:r w:rsidRPr="009259BB">
        <w:rPr>
          <w:rFonts w:ascii="Arial" w:hAnsi="Arial" w:cs="Arial"/>
          <w:color w:val="000000"/>
          <w:sz w:val="22"/>
          <w:szCs w:val="22"/>
        </w:rPr>
        <w:t xml:space="preserve">, </w:t>
      </w:r>
      <w:r w:rsidRPr="009259BB">
        <w:rPr>
          <w:rFonts w:ascii="Arial" w:hAnsi="Arial" w:cs="Arial"/>
          <w:b/>
          <w:bCs/>
          <w:color w:val="000000"/>
          <w:sz w:val="22"/>
          <w:szCs w:val="22"/>
        </w:rPr>
        <w:t>14</w:t>
      </w:r>
      <w:r w:rsidRPr="009259BB">
        <w:rPr>
          <w:rFonts w:ascii="Arial" w:hAnsi="Arial" w:cs="Arial"/>
          <w:color w:val="000000"/>
          <w:sz w:val="22"/>
          <w:szCs w:val="22"/>
        </w:rPr>
        <w:t>(15), pp.1377–1389.</w:t>
      </w:r>
    </w:p>
    <w:p w14:paraId="1FB5B1AC" w14:textId="1DF1AAE0" w:rsidR="00D86904" w:rsidRDefault="00D86904" w:rsidP="009259BB">
      <w:pPr>
        <w:spacing w:line="360" w:lineRule="auto"/>
        <w:rPr>
          <w:rFonts w:ascii="Arial" w:hAnsi="Arial" w:cs="Arial"/>
          <w:color w:val="000000"/>
          <w:sz w:val="22"/>
          <w:szCs w:val="22"/>
          <w:shd w:val="clear" w:color="auto" w:fill="FFFFFF"/>
        </w:rPr>
      </w:pPr>
      <w:r w:rsidRPr="009259BB">
        <w:rPr>
          <w:rFonts w:ascii="Arial" w:hAnsi="Arial" w:cs="Arial"/>
          <w:color w:val="000000"/>
          <w:sz w:val="22"/>
          <w:szCs w:val="22"/>
          <w:shd w:val="clear" w:color="auto" w:fill="FFFFFF"/>
        </w:rPr>
        <w:t>Oyola, S., Evans, K., Smith, T., Smith, B., Hilley, J., Mottram, J., Kaye, P. and Smith, D., 2012.</w:t>
      </w:r>
      <w:r w:rsidRPr="009259BB">
        <w:rPr>
          <w:rStyle w:val="apple-converted-space"/>
          <w:rFonts w:ascii="Arial" w:hAnsi="Arial" w:cs="Arial"/>
          <w:color w:val="000000"/>
          <w:sz w:val="22"/>
          <w:szCs w:val="22"/>
          <w:shd w:val="clear" w:color="auto" w:fill="FFFFFF"/>
        </w:rPr>
        <w:t> </w:t>
      </w:r>
      <w:r w:rsidRPr="009259BB">
        <w:rPr>
          <w:rFonts w:ascii="Arial" w:hAnsi="Arial" w:cs="Arial"/>
          <w:color w:val="000000"/>
          <w:sz w:val="22"/>
          <w:szCs w:val="22"/>
        </w:rPr>
        <w:t>Functional Analysis of Leishmania Cyclopropane Fatty Acid Synthetase</w:t>
      </w:r>
      <w:r w:rsidRPr="009259BB">
        <w:rPr>
          <w:rFonts w:ascii="Arial" w:hAnsi="Arial" w:cs="Arial"/>
          <w:color w:val="000000"/>
          <w:sz w:val="22"/>
          <w:szCs w:val="22"/>
          <w:shd w:val="clear" w:color="auto" w:fill="FFFFFF"/>
        </w:rPr>
        <w:t>.</w:t>
      </w:r>
      <w:r w:rsidRPr="009259BB">
        <w:rPr>
          <w:rFonts w:ascii="Arial" w:hAnsi="Arial" w:cs="Arial"/>
          <w:i/>
          <w:iCs/>
          <w:color w:val="000000"/>
          <w:sz w:val="22"/>
          <w:szCs w:val="22"/>
          <w:shd w:val="clear" w:color="auto" w:fill="FFFFFF"/>
        </w:rPr>
        <w:t>PLoS ONE</w:t>
      </w:r>
      <w:r w:rsidRPr="009259BB">
        <w:rPr>
          <w:rFonts w:ascii="Arial" w:hAnsi="Arial" w:cs="Arial"/>
          <w:color w:val="000000"/>
          <w:sz w:val="22"/>
          <w:szCs w:val="22"/>
          <w:shd w:val="clear" w:color="auto" w:fill="FFFFFF"/>
        </w:rPr>
        <w:t xml:space="preserve">, </w:t>
      </w:r>
      <w:r w:rsidRPr="009259BB">
        <w:rPr>
          <w:rFonts w:ascii="Arial" w:hAnsi="Arial" w:cs="Arial"/>
          <w:b/>
          <w:bCs/>
          <w:color w:val="000000"/>
          <w:sz w:val="22"/>
          <w:szCs w:val="22"/>
          <w:shd w:val="clear" w:color="auto" w:fill="FFFFFF"/>
        </w:rPr>
        <w:t>7</w:t>
      </w:r>
      <w:r w:rsidRPr="009259BB">
        <w:rPr>
          <w:rFonts w:ascii="Arial" w:hAnsi="Arial" w:cs="Arial"/>
          <w:color w:val="000000"/>
          <w:sz w:val="22"/>
          <w:szCs w:val="22"/>
          <w:shd w:val="clear" w:color="auto" w:fill="FFFFFF"/>
        </w:rPr>
        <w:t>;12:15</w:t>
      </w:r>
    </w:p>
    <w:p w14:paraId="5B350A85" w14:textId="77777777" w:rsidR="000E79AF" w:rsidRPr="000E79AF" w:rsidRDefault="000E79AF" w:rsidP="009259BB">
      <w:pPr>
        <w:spacing w:line="360" w:lineRule="auto"/>
        <w:rPr>
          <w:rFonts w:ascii="Arial" w:hAnsi="Arial" w:cs="Arial"/>
          <w:color w:val="000000"/>
          <w:sz w:val="22"/>
          <w:szCs w:val="22"/>
          <w:shd w:val="clear" w:color="auto" w:fill="FFFFFF"/>
        </w:rPr>
      </w:pPr>
    </w:p>
    <w:p w14:paraId="186DE456" w14:textId="77777777" w:rsidR="00D86904" w:rsidRPr="009259BB" w:rsidRDefault="00D86904" w:rsidP="009259BB">
      <w:pPr>
        <w:shd w:val="clear" w:color="auto" w:fill="FFFFFF"/>
        <w:spacing w:after="240" w:line="360" w:lineRule="auto"/>
        <w:rPr>
          <w:rFonts w:ascii="Arial" w:hAnsi="Arial" w:cs="Arial"/>
          <w:color w:val="000000"/>
          <w:sz w:val="22"/>
          <w:szCs w:val="22"/>
        </w:rPr>
      </w:pPr>
      <w:r w:rsidRPr="009259BB">
        <w:rPr>
          <w:rFonts w:ascii="Arial" w:hAnsi="Arial" w:cs="Arial"/>
          <w:color w:val="000000"/>
          <w:sz w:val="22"/>
          <w:szCs w:val="22"/>
        </w:rPr>
        <w:t>Parreira de Aquino, G., Mendes Gomes, M.A., Köpke Salinas, R. and Laranjeira-Silva, M.F. (2021). Lipid and fatty acid metabolism in trypanosomatids. </w:t>
      </w:r>
      <w:r w:rsidRPr="009259BB">
        <w:rPr>
          <w:rFonts w:ascii="Arial" w:hAnsi="Arial" w:cs="Arial"/>
          <w:i/>
          <w:iCs/>
          <w:color w:val="000000"/>
          <w:sz w:val="22"/>
          <w:szCs w:val="22"/>
        </w:rPr>
        <w:t>Microbial Cell</w:t>
      </w:r>
      <w:r w:rsidRPr="009259BB">
        <w:rPr>
          <w:rFonts w:ascii="Arial" w:hAnsi="Arial" w:cs="Arial"/>
          <w:color w:val="000000"/>
          <w:sz w:val="22"/>
          <w:szCs w:val="22"/>
        </w:rPr>
        <w:t xml:space="preserve">, </w:t>
      </w:r>
      <w:r w:rsidRPr="009259BB">
        <w:rPr>
          <w:rFonts w:ascii="Arial" w:hAnsi="Arial" w:cs="Arial"/>
          <w:b/>
          <w:bCs/>
          <w:color w:val="000000"/>
          <w:sz w:val="22"/>
          <w:szCs w:val="22"/>
        </w:rPr>
        <w:t>8</w:t>
      </w:r>
      <w:r w:rsidRPr="009259BB">
        <w:rPr>
          <w:rFonts w:ascii="Arial" w:hAnsi="Arial" w:cs="Arial"/>
          <w:color w:val="000000"/>
          <w:sz w:val="22"/>
          <w:szCs w:val="22"/>
        </w:rPr>
        <w:t>(11), pp.262–275.</w:t>
      </w:r>
    </w:p>
    <w:p w14:paraId="4ADD6A58" w14:textId="531BF4E7" w:rsidR="00D86904" w:rsidRDefault="00D86904" w:rsidP="009259BB">
      <w:pPr>
        <w:shd w:val="clear" w:color="auto" w:fill="FFFFFF"/>
        <w:spacing w:after="240" w:line="360" w:lineRule="auto"/>
        <w:rPr>
          <w:rFonts w:ascii="Arial" w:hAnsi="Arial" w:cs="Arial"/>
          <w:color w:val="000000"/>
          <w:sz w:val="22"/>
          <w:szCs w:val="22"/>
        </w:rPr>
      </w:pPr>
      <w:r w:rsidRPr="009259BB">
        <w:rPr>
          <w:rFonts w:ascii="Arial" w:hAnsi="Arial" w:cs="Arial"/>
          <w:color w:val="000000"/>
          <w:sz w:val="22"/>
          <w:szCs w:val="22"/>
        </w:rPr>
        <w:t>Peacock, C.S., Seeger, K., Harris, D., Murphy, L., Ruiz, J.C., Quail, M.A., Peters, N., Adlem, E., Tivey, A., Aslett, M., Kerhornou, A., Ivens, A., Fraser, A., Rajandream, M.-A., Carver, T., Norbertczak, H., Chillingworth, T., Hance, Z., Jagels, K. and Moule, S. (2007). Comparative genomic analysis of three Leishmania species that cause diverse human disease. </w:t>
      </w:r>
      <w:r w:rsidRPr="009259BB">
        <w:rPr>
          <w:rFonts w:ascii="Arial" w:hAnsi="Arial" w:cs="Arial"/>
          <w:i/>
          <w:iCs/>
          <w:color w:val="000000"/>
          <w:sz w:val="22"/>
          <w:szCs w:val="22"/>
        </w:rPr>
        <w:t>Nature Genetics</w:t>
      </w:r>
      <w:r w:rsidRPr="009259BB">
        <w:rPr>
          <w:rFonts w:ascii="Arial" w:hAnsi="Arial" w:cs="Arial"/>
          <w:color w:val="000000"/>
          <w:sz w:val="22"/>
          <w:szCs w:val="22"/>
        </w:rPr>
        <w:t xml:space="preserve">, </w:t>
      </w:r>
      <w:r w:rsidRPr="009259BB">
        <w:rPr>
          <w:rFonts w:ascii="Arial" w:hAnsi="Arial" w:cs="Arial"/>
          <w:b/>
          <w:bCs/>
          <w:color w:val="000000"/>
          <w:sz w:val="22"/>
          <w:szCs w:val="22"/>
        </w:rPr>
        <w:t>39</w:t>
      </w:r>
      <w:r w:rsidRPr="009259BB">
        <w:rPr>
          <w:rFonts w:ascii="Arial" w:hAnsi="Arial" w:cs="Arial"/>
          <w:color w:val="000000"/>
          <w:sz w:val="22"/>
          <w:szCs w:val="22"/>
        </w:rPr>
        <w:t>(7), pp.839–847.</w:t>
      </w:r>
    </w:p>
    <w:p w14:paraId="728F34DB" w14:textId="0B465088" w:rsidR="000E79AF" w:rsidRPr="000E79AF" w:rsidRDefault="000E79AF"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0E79AF">
        <w:rPr>
          <w:rFonts w:ascii="Arial" w:hAnsi="Arial" w:cs="Arial"/>
          <w:color w:val="000000"/>
          <w:sz w:val="22"/>
          <w:szCs w:val="22"/>
        </w:rPr>
        <w:lastRenderedPageBreak/>
        <w:t>Peres, N.T. de A., Cunha, L.C.S., Barbosa, M.L.A., Santos, M.B., Oliveira, F.A. de, Jesus, A.M.R. de and de Almeida, R.P. (2018). Infection of Human Macrophages by Leishmania infantum Is Influenced by Ecto-Nucleotidases.</w:t>
      </w:r>
      <w:r w:rsidRPr="000E79AF">
        <w:rPr>
          <w:rStyle w:val="apple-converted-space"/>
          <w:rFonts w:ascii="Arial" w:hAnsi="Arial" w:cs="Arial"/>
          <w:color w:val="000000"/>
          <w:sz w:val="22"/>
          <w:szCs w:val="22"/>
        </w:rPr>
        <w:t> </w:t>
      </w:r>
      <w:r w:rsidRPr="000E79AF">
        <w:rPr>
          <w:rFonts w:ascii="Arial" w:hAnsi="Arial" w:cs="Arial"/>
          <w:i/>
          <w:iCs/>
          <w:color w:val="000000"/>
          <w:sz w:val="22"/>
          <w:szCs w:val="22"/>
        </w:rPr>
        <w:t>Frontiers in Immunology</w:t>
      </w:r>
      <w:r w:rsidRPr="000E79AF">
        <w:rPr>
          <w:rFonts w:ascii="Arial" w:hAnsi="Arial" w:cs="Arial"/>
          <w:color w:val="000000"/>
          <w:sz w:val="22"/>
          <w:szCs w:val="22"/>
        </w:rPr>
        <w:t xml:space="preserve">, </w:t>
      </w:r>
      <w:r w:rsidRPr="000E79AF">
        <w:rPr>
          <w:rFonts w:ascii="Arial" w:hAnsi="Arial" w:cs="Arial"/>
          <w:b/>
          <w:bCs/>
          <w:color w:val="000000"/>
          <w:sz w:val="22"/>
          <w:szCs w:val="22"/>
        </w:rPr>
        <w:t>8</w:t>
      </w:r>
      <w:r w:rsidRPr="000E79AF">
        <w:rPr>
          <w:rFonts w:ascii="Arial" w:hAnsi="Arial" w:cs="Arial"/>
          <w:color w:val="000000"/>
          <w:sz w:val="22"/>
          <w:szCs w:val="22"/>
        </w:rPr>
        <w:t>.</w:t>
      </w:r>
    </w:p>
    <w:p w14:paraId="2B45872A" w14:textId="6713D263" w:rsidR="00D86904" w:rsidRPr="000E79AF" w:rsidRDefault="006A693E"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6A693E">
        <w:rPr>
          <w:rFonts w:ascii="Arial" w:hAnsi="Arial" w:cs="Arial"/>
          <w:color w:val="000000"/>
          <w:sz w:val="22"/>
          <w:szCs w:val="22"/>
        </w:rPr>
        <w:t>Peterson, E.J., Bailo, R., Rothchild, A.C., Arrieta</w:t>
      </w:r>
      <w:r w:rsidRPr="006A693E">
        <w:rPr>
          <w:rFonts w:ascii="Cambria Math" w:hAnsi="Cambria Math" w:cs="Cambria Math"/>
          <w:color w:val="000000"/>
          <w:sz w:val="22"/>
          <w:szCs w:val="22"/>
        </w:rPr>
        <w:t>‐</w:t>
      </w:r>
      <w:r w:rsidRPr="006A693E">
        <w:rPr>
          <w:rFonts w:ascii="Arial" w:hAnsi="Arial" w:cs="Arial"/>
          <w:color w:val="000000"/>
          <w:sz w:val="22"/>
          <w:szCs w:val="22"/>
        </w:rPr>
        <w:t>Ortiz, M.L., Kaur, A., Pan, M., Mai, D., Abidi, A.A., Cooper, C., Aderem, A., Bhatt, A. and Baliga, N.S. (2019). Path</w:t>
      </w:r>
      <w:r w:rsidRPr="006A693E">
        <w:rPr>
          <w:rFonts w:ascii="Cambria Math" w:hAnsi="Cambria Math" w:cs="Cambria Math"/>
          <w:color w:val="000000"/>
          <w:sz w:val="22"/>
          <w:szCs w:val="22"/>
        </w:rPr>
        <w:t>‐</w:t>
      </w:r>
      <w:r w:rsidRPr="006A693E">
        <w:rPr>
          <w:rFonts w:ascii="Arial" w:hAnsi="Arial" w:cs="Arial"/>
          <w:color w:val="000000"/>
          <w:sz w:val="22"/>
          <w:szCs w:val="22"/>
        </w:rPr>
        <w:t>seq identifies an essential mycolate remodeling program for mycobacterial host adaptation.</w:t>
      </w:r>
      <w:r w:rsidRPr="006A693E">
        <w:rPr>
          <w:rStyle w:val="apple-converted-space"/>
          <w:rFonts w:ascii="Arial" w:hAnsi="Arial" w:cs="Arial"/>
          <w:color w:val="000000"/>
          <w:sz w:val="22"/>
          <w:szCs w:val="22"/>
        </w:rPr>
        <w:t> </w:t>
      </w:r>
      <w:r w:rsidRPr="006A693E">
        <w:rPr>
          <w:rFonts w:ascii="Arial" w:hAnsi="Arial" w:cs="Arial"/>
          <w:i/>
          <w:iCs/>
          <w:color w:val="000000"/>
          <w:sz w:val="22"/>
          <w:szCs w:val="22"/>
        </w:rPr>
        <w:t>Molecular Systems Biology</w:t>
      </w:r>
      <w:r w:rsidRPr="006A693E">
        <w:rPr>
          <w:rFonts w:ascii="Arial" w:hAnsi="Arial" w:cs="Arial"/>
          <w:color w:val="000000"/>
          <w:sz w:val="22"/>
          <w:szCs w:val="22"/>
        </w:rPr>
        <w:t xml:space="preserve">, </w:t>
      </w:r>
      <w:r w:rsidRPr="006A693E">
        <w:rPr>
          <w:rFonts w:ascii="Arial" w:hAnsi="Arial" w:cs="Arial"/>
          <w:b/>
          <w:bCs/>
          <w:color w:val="000000"/>
          <w:sz w:val="22"/>
          <w:szCs w:val="22"/>
        </w:rPr>
        <w:t>15</w:t>
      </w:r>
      <w:r w:rsidRPr="006A693E">
        <w:rPr>
          <w:rFonts w:ascii="Arial" w:hAnsi="Arial" w:cs="Arial"/>
          <w:color w:val="000000"/>
          <w:sz w:val="22"/>
          <w:szCs w:val="22"/>
        </w:rPr>
        <w:t>(3).</w:t>
      </w:r>
    </w:p>
    <w:p w14:paraId="255F1DE4" w14:textId="267A1BEA"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Prasanna, P. and Upadhyay, A. (2021). Heat Shock Proteins as the Druggable Targets in Leishmaniasis: Promises and Perils.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Infection and Immunity</w:t>
      </w:r>
      <w:r w:rsidRPr="009259BB">
        <w:rPr>
          <w:rFonts w:ascii="Arial" w:hAnsi="Arial" w:cs="Arial"/>
          <w:color w:val="000000"/>
          <w:sz w:val="22"/>
          <w:szCs w:val="22"/>
        </w:rPr>
        <w:t xml:space="preserve">, </w:t>
      </w:r>
      <w:r w:rsidRPr="009259BB">
        <w:rPr>
          <w:rFonts w:ascii="Arial" w:hAnsi="Arial" w:cs="Arial"/>
          <w:b/>
          <w:bCs/>
          <w:color w:val="000000"/>
          <w:sz w:val="22"/>
          <w:szCs w:val="22"/>
        </w:rPr>
        <w:t>89</w:t>
      </w:r>
      <w:r w:rsidRPr="009259BB">
        <w:rPr>
          <w:rFonts w:ascii="Arial" w:hAnsi="Arial" w:cs="Arial"/>
          <w:color w:val="000000"/>
          <w:sz w:val="22"/>
          <w:szCs w:val="22"/>
        </w:rPr>
        <w:t>(2), pp.e00559-20.</w:t>
      </w:r>
    </w:p>
    <w:p w14:paraId="4D0A802E" w14:textId="452B3AC3"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Remaley, A.T., Glew, R.H., Kuhns, D.B., Basford, R.E., Waggoner, A.S., Ernst, L.A. and Pope, M. (1985). Leishmania donovani: Surface membrane acid phosphatase blocks neutrophil oxidative metabolite production.</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Experimental Parasitology</w:t>
      </w:r>
      <w:r w:rsidRPr="009259BB">
        <w:rPr>
          <w:rFonts w:ascii="Arial" w:hAnsi="Arial" w:cs="Arial"/>
          <w:color w:val="000000"/>
          <w:sz w:val="22"/>
          <w:szCs w:val="22"/>
        </w:rPr>
        <w:t xml:space="preserve">, </w:t>
      </w:r>
      <w:r w:rsidRPr="009259BB">
        <w:rPr>
          <w:rFonts w:ascii="Arial" w:hAnsi="Arial" w:cs="Arial"/>
          <w:b/>
          <w:bCs/>
          <w:color w:val="000000"/>
          <w:sz w:val="22"/>
          <w:szCs w:val="22"/>
        </w:rPr>
        <w:t>60</w:t>
      </w:r>
      <w:r w:rsidRPr="009259BB">
        <w:rPr>
          <w:rFonts w:ascii="Arial" w:hAnsi="Arial" w:cs="Arial"/>
          <w:color w:val="000000"/>
          <w:sz w:val="22"/>
          <w:szCs w:val="22"/>
        </w:rPr>
        <w:t>(3), pp.331–341.</w:t>
      </w:r>
    </w:p>
    <w:p w14:paraId="0C583372" w14:textId="4554F3A5" w:rsidR="00D86904" w:rsidRPr="009259BB" w:rsidRDefault="00D86904" w:rsidP="009259BB">
      <w:pPr>
        <w:spacing w:line="360" w:lineRule="auto"/>
        <w:rPr>
          <w:rFonts w:ascii="Arial" w:hAnsi="Arial" w:cs="Arial"/>
          <w:color w:val="000000"/>
          <w:sz w:val="22"/>
          <w:szCs w:val="22"/>
          <w:shd w:val="clear" w:color="auto" w:fill="FFFFFF"/>
        </w:rPr>
      </w:pPr>
      <w:r w:rsidRPr="009259BB">
        <w:rPr>
          <w:rFonts w:ascii="Arial" w:hAnsi="Arial" w:cs="Arial"/>
          <w:color w:val="000000"/>
          <w:sz w:val="22"/>
          <w:szCs w:val="22"/>
          <w:shd w:val="clear" w:color="auto" w:fill="FFFFFF"/>
        </w:rPr>
        <w:t>Schubert, H., Blumenthal, R. and Cheng, X., 2003.</w:t>
      </w:r>
      <w:r w:rsidRPr="009259BB">
        <w:rPr>
          <w:rStyle w:val="apple-converted-space"/>
          <w:rFonts w:ascii="Arial" w:hAnsi="Arial" w:cs="Arial"/>
          <w:color w:val="000000"/>
          <w:sz w:val="22"/>
          <w:szCs w:val="22"/>
          <w:shd w:val="clear" w:color="auto" w:fill="FFFFFF"/>
        </w:rPr>
        <w:t> </w:t>
      </w:r>
      <w:r w:rsidRPr="009259BB">
        <w:rPr>
          <w:rFonts w:ascii="Arial" w:hAnsi="Arial" w:cs="Arial"/>
          <w:color w:val="000000"/>
          <w:sz w:val="22"/>
          <w:szCs w:val="22"/>
        </w:rPr>
        <w:t>Many paths to methyltransfer: a chronicle of convergence</w:t>
      </w:r>
      <w:r w:rsidRPr="009259BB">
        <w:rPr>
          <w:rFonts w:ascii="Arial" w:hAnsi="Arial" w:cs="Arial"/>
          <w:color w:val="000000"/>
          <w:sz w:val="22"/>
          <w:szCs w:val="22"/>
          <w:shd w:val="clear" w:color="auto" w:fill="FFFFFF"/>
        </w:rPr>
        <w:t xml:space="preserve">. </w:t>
      </w:r>
      <w:r w:rsidRPr="009259BB">
        <w:rPr>
          <w:rFonts w:ascii="Arial" w:hAnsi="Arial" w:cs="Arial"/>
          <w:i/>
          <w:iCs/>
          <w:color w:val="000000"/>
          <w:sz w:val="22"/>
          <w:szCs w:val="22"/>
          <w:shd w:val="clear" w:color="auto" w:fill="FFFFFF"/>
        </w:rPr>
        <w:t>Cell</w:t>
      </w:r>
      <w:r w:rsidRPr="009259BB">
        <w:rPr>
          <w:rFonts w:ascii="Arial" w:hAnsi="Arial" w:cs="Arial"/>
          <w:color w:val="000000"/>
          <w:sz w:val="22"/>
          <w:szCs w:val="22"/>
          <w:shd w:val="clear" w:color="auto" w:fill="FFFFFF"/>
        </w:rPr>
        <w:t>.</w:t>
      </w:r>
      <w:r w:rsidRPr="009259BB">
        <w:rPr>
          <w:rFonts w:ascii="Arial" w:hAnsi="Arial" w:cs="Arial"/>
          <w:b/>
          <w:bCs/>
          <w:color w:val="000000"/>
          <w:sz w:val="22"/>
          <w:szCs w:val="22"/>
          <w:shd w:val="clear" w:color="auto" w:fill="FFFFFF"/>
        </w:rPr>
        <w:t>28</w:t>
      </w:r>
      <w:r w:rsidRPr="009259BB">
        <w:rPr>
          <w:rFonts w:ascii="Arial" w:hAnsi="Arial" w:cs="Arial"/>
          <w:color w:val="000000"/>
          <w:sz w:val="22"/>
          <w:szCs w:val="22"/>
          <w:shd w:val="clear" w:color="auto" w:fill="FFFFFF"/>
        </w:rPr>
        <w:t>;6:329-335.</w:t>
      </w:r>
    </w:p>
    <w:p w14:paraId="2EBA55E3" w14:textId="77777777" w:rsidR="00D86904"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Silva-Almeida, M., Pereira, B.A.S., Ribeiro-Guimarães, M.L. and Alves, C.R. (2012). Proteinases as virulence factors in Leishmania spp. infection in mammals.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Parasites &amp; Vectors</w:t>
      </w:r>
      <w:r w:rsidRPr="009259BB">
        <w:rPr>
          <w:rFonts w:ascii="Arial" w:hAnsi="Arial" w:cs="Arial"/>
          <w:color w:val="000000"/>
          <w:sz w:val="22"/>
          <w:szCs w:val="22"/>
        </w:rPr>
        <w:t xml:space="preserve">, </w:t>
      </w:r>
      <w:r w:rsidRPr="009259BB">
        <w:rPr>
          <w:rFonts w:ascii="Arial" w:hAnsi="Arial" w:cs="Arial"/>
          <w:b/>
          <w:bCs/>
          <w:color w:val="000000"/>
          <w:sz w:val="22"/>
          <w:szCs w:val="22"/>
        </w:rPr>
        <w:t>5</w:t>
      </w:r>
      <w:r w:rsidRPr="009259BB">
        <w:rPr>
          <w:rFonts w:ascii="Arial" w:hAnsi="Arial" w:cs="Arial"/>
          <w:color w:val="000000"/>
          <w:sz w:val="22"/>
          <w:szCs w:val="22"/>
        </w:rPr>
        <w:t>(160), p.160.</w:t>
      </w:r>
    </w:p>
    <w:p w14:paraId="49B130B5" w14:textId="2DA660FB" w:rsidR="000E79AF" w:rsidRPr="009259BB"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Singla, N., Khuller, G.K. and Vinayak, V.K. (1992). Acid phosphatase activity of promastigotes of Leishmania donovani: a marker of virulence.</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FEMS microbiology letters</w:t>
      </w:r>
      <w:r w:rsidRPr="009259BB">
        <w:rPr>
          <w:rFonts w:ascii="Arial" w:hAnsi="Arial" w:cs="Arial"/>
          <w:color w:val="000000"/>
          <w:sz w:val="22"/>
          <w:szCs w:val="22"/>
        </w:rPr>
        <w:t xml:space="preserve">, </w:t>
      </w:r>
      <w:r w:rsidRPr="009259BB">
        <w:rPr>
          <w:rFonts w:ascii="Arial" w:hAnsi="Arial" w:cs="Arial"/>
          <w:b/>
          <w:bCs/>
          <w:color w:val="000000"/>
          <w:sz w:val="22"/>
          <w:szCs w:val="22"/>
        </w:rPr>
        <w:t>73</w:t>
      </w:r>
      <w:r w:rsidRPr="009259BB">
        <w:rPr>
          <w:rFonts w:ascii="Arial" w:hAnsi="Arial" w:cs="Arial"/>
          <w:color w:val="000000"/>
          <w:sz w:val="22"/>
          <w:szCs w:val="22"/>
        </w:rPr>
        <w:t>(3), pp.221–225.</w:t>
      </w:r>
    </w:p>
    <w:p w14:paraId="1835B225" w14:textId="02247BBD" w:rsidR="00D86904" w:rsidRDefault="00D86904" w:rsidP="009259BB">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Spath, G.F., Epstein, L., Leader, B., Singer, S.M., Avila, H.A., Turco, S.J. and Beverley, S.M. (2000). Lipophosphoglycan is a virulence factor distinct from related glycoconjugates in the protozoan parasite Leishmania major.</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Proceedings of the National Academy of Sciences</w:t>
      </w:r>
      <w:r w:rsidRPr="009259BB">
        <w:rPr>
          <w:rFonts w:ascii="Arial" w:hAnsi="Arial" w:cs="Arial"/>
          <w:color w:val="000000"/>
          <w:sz w:val="22"/>
          <w:szCs w:val="22"/>
        </w:rPr>
        <w:t xml:space="preserve">, </w:t>
      </w:r>
      <w:r w:rsidRPr="009259BB">
        <w:rPr>
          <w:rFonts w:ascii="Arial" w:hAnsi="Arial" w:cs="Arial"/>
          <w:b/>
          <w:bCs/>
          <w:color w:val="000000"/>
          <w:sz w:val="22"/>
          <w:szCs w:val="22"/>
        </w:rPr>
        <w:t>97</w:t>
      </w:r>
      <w:r w:rsidRPr="009259BB">
        <w:rPr>
          <w:rFonts w:ascii="Arial" w:hAnsi="Arial" w:cs="Arial"/>
          <w:color w:val="000000"/>
          <w:sz w:val="22"/>
          <w:szCs w:val="22"/>
        </w:rPr>
        <w:t>(16), pp.9258–9263.</w:t>
      </w:r>
    </w:p>
    <w:p w14:paraId="4CABA94C" w14:textId="7D83D37A" w:rsidR="006A693E" w:rsidRPr="000E79AF" w:rsidRDefault="006A693E" w:rsidP="000E79AF">
      <w:pPr>
        <w:pStyle w:val="NormalWeb"/>
        <w:shd w:val="clear" w:color="auto" w:fill="FFFFFF"/>
        <w:spacing w:before="0" w:beforeAutospacing="0" w:after="240" w:afterAutospacing="0" w:line="360" w:lineRule="atLeast"/>
        <w:rPr>
          <w:rFonts w:ascii="Arial" w:hAnsi="Arial" w:cs="Arial"/>
          <w:color w:val="000000" w:themeColor="text1"/>
          <w:sz w:val="22"/>
          <w:szCs w:val="22"/>
        </w:rPr>
      </w:pPr>
      <w:r w:rsidRPr="006A693E">
        <w:rPr>
          <w:rFonts w:ascii="Arial" w:hAnsi="Arial" w:cs="Arial"/>
          <w:color w:val="000000" w:themeColor="text1"/>
          <w:sz w:val="22"/>
          <w:szCs w:val="22"/>
        </w:rPr>
        <w:t>Sun, Q., Huang, M. and Wei, Y. (2021). Diversity of the reaction mechanisms of SAM-dependent enzymes.</w:t>
      </w:r>
      <w:r w:rsidRPr="006A693E">
        <w:rPr>
          <w:rStyle w:val="apple-converted-space"/>
          <w:rFonts w:ascii="Arial" w:hAnsi="Arial" w:cs="Arial"/>
          <w:color w:val="000000" w:themeColor="text1"/>
          <w:sz w:val="22"/>
          <w:szCs w:val="22"/>
        </w:rPr>
        <w:t> </w:t>
      </w:r>
      <w:r w:rsidRPr="006A693E">
        <w:rPr>
          <w:rFonts w:ascii="Arial" w:hAnsi="Arial" w:cs="Arial"/>
          <w:i/>
          <w:iCs/>
          <w:color w:val="000000" w:themeColor="text1"/>
          <w:sz w:val="22"/>
          <w:szCs w:val="22"/>
        </w:rPr>
        <w:t>Acta Pharmaceutica Sinica B</w:t>
      </w:r>
      <w:r w:rsidRPr="006A693E">
        <w:rPr>
          <w:rFonts w:ascii="Arial" w:hAnsi="Arial" w:cs="Arial"/>
          <w:color w:val="000000" w:themeColor="text1"/>
          <w:sz w:val="22"/>
          <w:szCs w:val="22"/>
        </w:rPr>
        <w:t xml:space="preserve">, </w:t>
      </w:r>
      <w:r w:rsidRPr="006A693E">
        <w:rPr>
          <w:rFonts w:ascii="Arial" w:hAnsi="Arial" w:cs="Arial"/>
          <w:b/>
          <w:bCs/>
          <w:color w:val="000000" w:themeColor="text1"/>
          <w:sz w:val="22"/>
          <w:szCs w:val="22"/>
        </w:rPr>
        <w:t>11</w:t>
      </w:r>
      <w:r w:rsidRPr="006A693E">
        <w:rPr>
          <w:rFonts w:ascii="Arial" w:hAnsi="Arial" w:cs="Arial"/>
          <w:color w:val="000000" w:themeColor="text1"/>
          <w:sz w:val="22"/>
          <w:szCs w:val="22"/>
        </w:rPr>
        <w:t>(3), pp.632–650.</w:t>
      </w:r>
    </w:p>
    <w:p w14:paraId="1D57915C" w14:textId="0D61D70D" w:rsidR="00D86904" w:rsidRPr="009259BB" w:rsidRDefault="00D86904" w:rsidP="000E79AF">
      <w:pPr>
        <w:shd w:val="clear" w:color="auto" w:fill="FFFFFF"/>
        <w:spacing w:after="240" w:line="360" w:lineRule="auto"/>
        <w:rPr>
          <w:rFonts w:ascii="Arial" w:hAnsi="Arial" w:cs="Arial"/>
          <w:sz w:val="22"/>
          <w:szCs w:val="22"/>
        </w:rPr>
      </w:pPr>
      <w:r w:rsidRPr="009259BB">
        <w:rPr>
          <w:rFonts w:ascii="Arial" w:hAnsi="Arial" w:cs="Arial"/>
          <w:color w:val="000000"/>
          <w:sz w:val="22"/>
          <w:szCs w:val="22"/>
        </w:rPr>
        <w:t>Sun, W., Xu, X., Pavlova, M., Edwards, A.M., Joachimiak, A., Savchenko, A. and Christendat, D. (2005). The crystal structure of a novel SAM-dependent methyltransferase PH1915 from Pyrococcus horikoshii. </w:t>
      </w:r>
      <w:r w:rsidRPr="009259BB">
        <w:rPr>
          <w:rFonts w:ascii="Arial" w:hAnsi="Arial" w:cs="Arial"/>
          <w:i/>
          <w:iCs/>
          <w:color w:val="000000"/>
          <w:sz w:val="22"/>
          <w:szCs w:val="22"/>
        </w:rPr>
        <w:t>Protein Science : A Publication of the Protein Society</w:t>
      </w:r>
      <w:r w:rsidRPr="009259BB">
        <w:rPr>
          <w:rFonts w:ascii="Arial" w:hAnsi="Arial" w:cs="Arial"/>
          <w:color w:val="000000"/>
          <w:sz w:val="22"/>
          <w:szCs w:val="22"/>
        </w:rPr>
        <w:t xml:space="preserve">, </w:t>
      </w:r>
      <w:r w:rsidRPr="009259BB">
        <w:rPr>
          <w:rFonts w:ascii="Arial" w:hAnsi="Arial" w:cs="Arial"/>
          <w:b/>
          <w:bCs/>
          <w:color w:val="000000"/>
          <w:sz w:val="22"/>
          <w:szCs w:val="22"/>
        </w:rPr>
        <w:t>14</w:t>
      </w:r>
      <w:r w:rsidRPr="009259BB">
        <w:rPr>
          <w:rFonts w:ascii="Arial" w:hAnsi="Arial" w:cs="Arial"/>
          <w:color w:val="000000"/>
          <w:sz w:val="22"/>
          <w:szCs w:val="22"/>
        </w:rPr>
        <w:t>(12), pp.3121–3128.</w:t>
      </w:r>
    </w:p>
    <w:p w14:paraId="0267754B" w14:textId="560B5FAA" w:rsidR="000E79AF" w:rsidRDefault="00D86904" w:rsidP="009259BB">
      <w:pPr>
        <w:spacing w:line="360" w:lineRule="auto"/>
        <w:rPr>
          <w:rFonts w:ascii="Arial" w:hAnsi="Arial" w:cs="Arial"/>
          <w:sz w:val="22"/>
          <w:szCs w:val="22"/>
        </w:rPr>
      </w:pPr>
      <w:r w:rsidRPr="009259BB">
        <w:rPr>
          <w:rFonts w:ascii="Arial" w:hAnsi="Arial" w:cs="Arial"/>
          <w:color w:val="000000"/>
          <w:sz w:val="22"/>
          <w:szCs w:val="22"/>
          <w:shd w:val="clear" w:color="auto" w:fill="FFFFFF"/>
        </w:rPr>
        <w:t>Tang, J., Gary, J., Clarke, S. and Herschman, H., 1998.</w:t>
      </w:r>
      <w:r w:rsidRPr="009259BB">
        <w:rPr>
          <w:rStyle w:val="apple-converted-space"/>
          <w:rFonts w:ascii="Arial" w:hAnsi="Arial" w:cs="Arial"/>
          <w:color w:val="000000"/>
          <w:sz w:val="22"/>
          <w:szCs w:val="22"/>
          <w:shd w:val="clear" w:color="auto" w:fill="FFFFFF"/>
        </w:rPr>
        <w:t> </w:t>
      </w:r>
      <w:r w:rsidRPr="009259BB">
        <w:rPr>
          <w:rFonts w:ascii="Arial" w:hAnsi="Arial" w:cs="Arial"/>
          <w:color w:val="000000"/>
          <w:sz w:val="22"/>
          <w:szCs w:val="22"/>
        </w:rPr>
        <w:t>PRMT 3, a Type I Protein Arginine N-Methyltransferase That Differs from PRMT1 in Its Oligomerization, Subcellular Localization, Substrate Specificity, and Regulation</w:t>
      </w:r>
      <w:r w:rsidRPr="009259BB">
        <w:rPr>
          <w:rFonts w:ascii="Arial" w:hAnsi="Arial" w:cs="Arial"/>
          <w:color w:val="000000"/>
          <w:sz w:val="22"/>
          <w:szCs w:val="22"/>
          <w:shd w:val="clear" w:color="auto" w:fill="FFFFFF"/>
        </w:rPr>
        <w:t>.</w:t>
      </w:r>
      <w:r w:rsidRPr="009259BB">
        <w:rPr>
          <w:rFonts w:ascii="Arial" w:hAnsi="Arial" w:cs="Arial"/>
          <w:i/>
          <w:iCs/>
          <w:color w:val="000000"/>
          <w:sz w:val="22"/>
          <w:szCs w:val="22"/>
          <w:shd w:val="clear" w:color="auto" w:fill="FFFFFF"/>
        </w:rPr>
        <w:t>JBC</w:t>
      </w:r>
      <w:r w:rsidRPr="009259BB">
        <w:rPr>
          <w:rFonts w:ascii="Arial" w:hAnsi="Arial" w:cs="Arial"/>
          <w:color w:val="000000"/>
          <w:sz w:val="22"/>
          <w:szCs w:val="22"/>
          <w:shd w:val="clear" w:color="auto" w:fill="FFFFFF"/>
        </w:rPr>
        <w:t>,</w:t>
      </w:r>
      <w:r w:rsidRPr="009259BB">
        <w:rPr>
          <w:rFonts w:ascii="Arial" w:hAnsi="Arial" w:cs="Arial"/>
          <w:b/>
          <w:bCs/>
          <w:color w:val="000000"/>
          <w:sz w:val="22"/>
          <w:szCs w:val="22"/>
          <w:shd w:val="clear" w:color="auto" w:fill="FFFFFF"/>
        </w:rPr>
        <w:t>273</w:t>
      </w:r>
      <w:r w:rsidRPr="009259BB">
        <w:rPr>
          <w:rFonts w:ascii="Arial" w:hAnsi="Arial" w:cs="Arial"/>
          <w:color w:val="000000"/>
          <w:sz w:val="22"/>
          <w:szCs w:val="22"/>
          <w:shd w:val="clear" w:color="auto" w:fill="FFFFFF"/>
        </w:rPr>
        <w:t>;27:</w:t>
      </w:r>
      <w:r w:rsidRPr="009259BB">
        <w:rPr>
          <w:rFonts w:ascii="Arial" w:hAnsi="Arial" w:cs="Arial"/>
          <w:sz w:val="22"/>
          <w:szCs w:val="22"/>
        </w:rPr>
        <w:t>16935-16945</w:t>
      </w:r>
    </w:p>
    <w:p w14:paraId="7D7E2E78" w14:textId="4AE7FC4C" w:rsidR="00184060" w:rsidRPr="000E79AF" w:rsidRDefault="00184060"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184060">
        <w:rPr>
          <w:rFonts w:ascii="Arial" w:hAnsi="Arial" w:cs="Arial"/>
          <w:color w:val="000000"/>
          <w:sz w:val="22"/>
          <w:szCs w:val="22"/>
        </w:rPr>
        <w:lastRenderedPageBreak/>
        <w:t>Urban, M., Cuzick, A., Seager, J., Wood, V., Rutherford, K., Venkatesh, S.Y., De Silva, N., Martinez, M.C., Pedro, H., Yates, A.D., Hassani-Pak, K. and Hammond-Kosack, K.E. (2020). PHI-base: the pathogen-host interactions database.</w:t>
      </w:r>
      <w:r w:rsidRPr="00184060">
        <w:rPr>
          <w:rStyle w:val="apple-converted-space"/>
          <w:rFonts w:ascii="Arial" w:hAnsi="Arial" w:cs="Arial"/>
          <w:color w:val="000000"/>
          <w:sz w:val="22"/>
          <w:szCs w:val="22"/>
        </w:rPr>
        <w:t> </w:t>
      </w:r>
      <w:r w:rsidRPr="00184060">
        <w:rPr>
          <w:rFonts w:ascii="Arial" w:hAnsi="Arial" w:cs="Arial"/>
          <w:i/>
          <w:iCs/>
          <w:color w:val="000000"/>
          <w:sz w:val="22"/>
          <w:szCs w:val="22"/>
        </w:rPr>
        <w:t>Nucleic Acids Research</w:t>
      </w:r>
      <w:r w:rsidRPr="00184060">
        <w:rPr>
          <w:rFonts w:ascii="Arial" w:hAnsi="Arial" w:cs="Arial"/>
          <w:color w:val="000000"/>
          <w:sz w:val="22"/>
          <w:szCs w:val="22"/>
        </w:rPr>
        <w:t xml:space="preserve">, </w:t>
      </w:r>
      <w:r w:rsidRPr="00184060">
        <w:rPr>
          <w:rFonts w:ascii="Arial" w:hAnsi="Arial" w:cs="Arial"/>
          <w:b/>
          <w:bCs/>
          <w:color w:val="000000"/>
          <w:sz w:val="22"/>
          <w:szCs w:val="22"/>
        </w:rPr>
        <w:t>48</w:t>
      </w:r>
      <w:r w:rsidRPr="00184060">
        <w:rPr>
          <w:rFonts w:ascii="Arial" w:hAnsi="Arial" w:cs="Arial"/>
          <w:color w:val="000000"/>
          <w:sz w:val="22"/>
          <w:szCs w:val="22"/>
        </w:rPr>
        <w:t>(D1), pp.D613–D620.</w:t>
      </w:r>
    </w:p>
    <w:p w14:paraId="6494F156" w14:textId="5617B021" w:rsidR="006A693E" w:rsidRDefault="006A693E" w:rsidP="006A693E">
      <w:pPr>
        <w:pStyle w:val="NormalWeb"/>
        <w:shd w:val="clear" w:color="auto" w:fill="FFFFFF"/>
        <w:spacing w:before="0" w:beforeAutospacing="0" w:after="240" w:afterAutospacing="0" w:line="360" w:lineRule="atLeast"/>
        <w:rPr>
          <w:rFonts w:ascii="Arial" w:hAnsi="Arial" w:cs="Arial"/>
          <w:color w:val="000000"/>
          <w:sz w:val="22"/>
          <w:szCs w:val="22"/>
        </w:rPr>
      </w:pPr>
      <w:r w:rsidRPr="006A693E">
        <w:rPr>
          <w:rFonts w:ascii="Arial" w:hAnsi="Arial" w:cs="Arial"/>
          <w:color w:val="000000"/>
          <w:sz w:val="22"/>
          <w:szCs w:val="22"/>
        </w:rPr>
        <w:t>Verma, J. and Subbarao, N. (2020). Designing novel inhibitors against cyclopropane mycolic acid synthase 3 (PcaA): targeting dormant state of Mycobacterium tuberculosis.</w:t>
      </w:r>
      <w:r w:rsidRPr="006A693E">
        <w:rPr>
          <w:rStyle w:val="apple-converted-space"/>
          <w:rFonts w:ascii="Arial" w:hAnsi="Arial" w:cs="Arial"/>
          <w:color w:val="000000"/>
          <w:sz w:val="22"/>
          <w:szCs w:val="22"/>
        </w:rPr>
        <w:t> </w:t>
      </w:r>
      <w:r w:rsidRPr="006A693E">
        <w:rPr>
          <w:rFonts w:ascii="Arial" w:hAnsi="Arial" w:cs="Arial"/>
          <w:i/>
          <w:iCs/>
          <w:color w:val="000000"/>
          <w:sz w:val="22"/>
          <w:szCs w:val="22"/>
        </w:rPr>
        <w:t>Journal of Biomolecular Structure and Dynamics</w:t>
      </w:r>
      <w:r w:rsidRPr="006A693E">
        <w:rPr>
          <w:rFonts w:ascii="Arial" w:hAnsi="Arial" w:cs="Arial"/>
          <w:color w:val="000000"/>
          <w:sz w:val="22"/>
          <w:szCs w:val="22"/>
        </w:rPr>
        <w:t xml:space="preserve">, </w:t>
      </w:r>
      <w:r w:rsidRPr="006A693E">
        <w:rPr>
          <w:rFonts w:ascii="Arial" w:hAnsi="Arial" w:cs="Arial"/>
          <w:b/>
          <w:bCs/>
          <w:color w:val="000000"/>
          <w:sz w:val="22"/>
          <w:szCs w:val="22"/>
        </w:rPr>
        <w:t>39</w:t>
      </w:r>
      <w:r w:rsidRPr="006A693E">
        <w:rPr>
          <w:rFonts w:ascii="Arial" w:hAnsi="Arial" w:cs="Arial"/>
          <w:color w:val="000000"/>
          <w:sz w:val="22"/>
          <w:szCs w:val="22"/>
        </w:rPr>
        <w:t>(17), pp.6339–6354.</w:t>
      </w:r>
    </w:p>
    <w:p w14:paraId="3CB491A9" w14:textId="7644DD3A" w:rsidR="000E79AF" w:rsidRPr="000E79AF" w:rsidRDefault="00184060" w:rsidP="000E79AF">
      <w:pPr>
        <w:pStyle w:val="NormalWeb"/>
        <w:shd w:val="clear" w:color="auto" w:fill="FFFFFF"/>
        <w:spacing w:before="0" w:beforeAutospacing="0" w:after="240" w:afterAutospacing="0" w:line="360" w:lineRule="atLeast"/>
        <w:rPr>
          <w:rFonts w:ascii="Arial" w:hAnsi="Arial" w:cs="Arial"/>
          <w:color w:val="000000"/>
          <w:sz w:val="22"/>
          <w:szCs w:val="22"/>
        </w:rPr>
      </w:pPr>
      <w:r w:rsidRPr="00184060">
        <w:rPr>
          <w:rFonts w:ascii="Arial" w:hAnsi="Arial" w:cs="Arial"/>
          <w:color w:val="000000"/>
          <w:sz w:val="22"/>
          <w:szCs w:val="22"/>
        </w:rPr>
        <w:t>Waterhouse, A.M., Procter, J.B., Martin, D.M.A., Clamp, M. and Barton, G.J. (2009). Jalview Version 2--a multiple sequence alignment editor and analysis workbench.</w:t>
      </w:r>
      <w:r w:rsidRPr="00184060">
        <w:rPr>
          <w:rStyle w:val="apple-converted-space"/>
          <w:rFonts w:ascii="Arial" w:hAnsi="Arial" w:cs="Arial"/>
          <w:color w:val="000000"/>
          <w:sz w:val="22"/>
          <w:szCs w:val="22"/>
        </w:rPr>
        <w:t> </w:t>
      </w:r>
      <w:r w:rsidRPr="00184060">
        <w:rPr>
          <w:rFonts w:ascii="Arial" w:hAnsi="Arial" w:cs="Arial"/>
          <w:i/>
          <w:iCs/>
          <w:color w:val="000000"/>
          <w:sz w:val="22"/>
          <w:szCs w:val="22"/>
        </w:rPr>
        <w:t>Bioinformatics</w:t>
      </w:r>
      <w:r w:rsidRPr="00184060">
        <w:rPr>
          <w:rFonts w:ascii="Arial" w:hAnsi="Arial" w:cs="Arial"/>
          <w:color w:val="000000"/>
          <w:sz w:val="22"/>
          <w:szCs w:val="22"/>
        </w:rPr>
        <w:t xml:space="preserve">, </w:t>
      </w:r>
      <w:r w:rsidRPr="00184060">
        <w:rPr>
          <w:rFonts w:ascii="Arial" w:hAnsi="Arial" w:cs="Arial"/>
          <w:b/>
          <w:bCs/>
          <w:color w:val="000000"/>
          <w:sz w:val="22"/>
          <w:szCs w:val="22"/>
        </w:rPr>
        <w:t>25(</w:t>
      </w:r>
      <w:r w:rsidRPr="00184060">
        <w:rPr>
          <w:rFonts w:ascii="Arial" w:hAnsi="Arial" w:cs="Arial"/>
          <w:color w:val="000000"/>
          <w:sz w:val="22"/>
          <w:szCs w:val="22"/>
        </w:rPr>
        <w:t>9), pp.1189–1191.</w:t>
      </w:r>
    </w:p>
    <w:p w14:paraId="03EB32A5" w14:textId="20398EC4" w:rsidR="00D86904" w:rsidRPr="000E79AF" w:rsidRDefault="00D86904" w:rsidP="000E79AF">
      <w:pPr>
        <w:pStyle w:val="NormalWeb"/>
        <w:shd w:val="clear" w:color="auto" w:fill="FFFFFF"/>
        <w:spacing w:before="0" w:beforeAutospacing="0" w:after="240" w:afterAutospacing="0" w:line="360" w:lineRule="auto"/>
        <w:rPr>
          <w:rFonts w:ascii="Arial" w:hAnsi="Arial" w:cs="Arial"/>
          <w:color w:val="000000"/>
          <w:sz w:val="22"/>
          <w:szCs w:val="22"/>
        </w:rPr>
      </w:pPr>
      <w:r w:rsidRPr="009259BB">
        <w:rPr>
          <w:rFonts w:ascii="Arial" w:hAnsi="Arial" w:cs="Arial"/>
          <w:color w:val="000000"/>
          <w:sz w:val="22"/>
          <w:szCs w:val="22"/>
        </w:rPr>
        <w:t>Wincker, P., Ravel, C., Blaineau, C., Pages, M., Jauffret, Y., Dedet, J.P. and Bastien, P. (1996). The Leishmania genome comprises 36 chromosomes conserved across widely divergent human pathogenic species.</w:t>
      </w:r>
      <w:r w:rsidRPr="009259BB">
        <w:rPr>
          <w:rStyle w:val="apple-converted-space"/>
          <w:rFonts w:ascii="Arial" w:hAnsi="Arial" w:cs="Arial"/>
          <w:color w:val="000000"/>
          <w:sz w:val="22"/>
          <w:szCs w:val="22"/>
        </w:rPr>
        <w:t> </w:t>
      </w:r>
      <w:r w:rsidRPr="009259BB">
        <w:rPr>
          <w:rFonts w:ascii="Arial" w:hAnsi="Arial" w:cs="Arial"/>
          <w:i/>
          <w:iCs/>
          <w:color w:val="000000"/>
          <w:sz w:val="22"/>
          <w:szCs w:val="22"/>
        </w:rPr>
        <w:t>Nucleic Acids Research</w:t>
      </w:r>
      <w:r w:rsidRPr="009259BB">
        <w:rPr>
          <w:rFonts w:ascii="Arial" w:hAnsi="Arial" w:cs="Arial"/>
          <w:color w:val="000000"/>
          <w:sz w:val="22"/>
          <w:szCs w:val="22"/>
        </w:rPr>
        <w:t xml:space="preserve">, </w:t>
      </w:r>
      <w:r w:rsidRPr="009259BB">
        <w:rPr>
          <w:rFonts w:ascii="Arial" w:hAnsi="Arial" w:cs="Arial"/>
          <w:b/>
          <w:bCs/>
          <w:color w:val="000000"/>
          <w:sz w:val="22"/>
          <w:szCs w:val="22"/>
        </w:rPr>
        <w:t>24</w:t>
      </w:r>
      <w:r w:rsidRPr="009259BB">
        <w:rPr>
          <w:rFonts w:ascii="Arial" w:hAnsi="Arial" w:cs="Arial"/>
          <w:color w:val="000000"/>
          <w:sz w:val="22"/>
          <w:szCs w:val="22"/>
        </w:rPr>
        <w:t>(9), pp.1688–1694.</w:t>
      </w:r>
    </w:p>
    <w:p w14:paraId="71029D09" w14:textId="77777777" w:rsidR="00D86904" w:rsidRPr="009259BB" w:rsidRDefault="00D86904" w:rsidP="009259BB">
      <w:pPr>
        <w:shd w:val="clear" w:color="auto" w:fill="FFFFFF"/>
        <w:spacing w:after="240" w:line="360" w:lineRule="auto"/>
        <w:rPr>
          <w:rFonts w:ascii="Arial" w:hAnsi="Arial" w:cs="Arial"/>
          <w:color w:val="000000"/>
          <w:sz w:val="22"/>
          <w:szCs w:val="22"/>
        </w:rPr>
      </w:pPr>
      <w:r w:rsidRPr="009259BB">
        <w:rPr>
          <w:rFonts w:ascii="Arial" w:hAnsi="Arial" w:cs="Arial"/>
          <w:color w:val="000000"/>
          <w:sz w:val="22"/>
          <w:szCs w:val="22"/>
        </w:rPr>
        <w:t>Xu, W., Mukherjee, S., Ning, Y., Hsu, F.-F. and Zhang, K. (2018). Cyclopropane fatty acid synthesis affects cell shape and acid resistance in Leishmania mexicana. </w:t>
      </w:r>
      <w:r w:rsidRPr="009259BB">
        <w:rPr>
          <w:rFonts w:ascii="Arial" w:hAnsi="Arial" w:cs="Arial"/>
          <w:i/>
          <w:iCs/>
          <w:color w:val="000000"/>
          <w:sz w:val="22"/>
          <w:szCs w:val="22"/>
        </w:rPr>
        <w:t>International Journal for Parasitology</w:t>
      </w:r>
      <w:r w:rsidRPr="009259BB">
        <w:rPr>
          <w:rFonts w:ascii="Arial" w:hAnsi="Arial" w:cs="Arial"/>
          <w:color w:val="000000"/>
          <w:sz w:val="22"/>
          <w:szCs w:val="22"/>
        </w:rPr>
        <w:t xml:space="preserve">, </w:t>
      </w:r>
      <w:r w:rsidRPr="009259BB">
        <w:rPr>
          <w:rFonts w:ascii="Arial" w:hAnsi="Arial" w:cs="Arial"/>
          <w:b/>
          <w:bCs/>
          <w:color w:val="000000"/>
          <w:sz w:val="22"/>
          <w:szCs w:val="22"/>
        </w:rPr>
        <w:t>48</w:t>
      </w:r>
      <w:r w:rsidRPr="009259BB">
        <w:rPr>
          <w:rFonts w:ascii="Arial" w:hAnsi="Arial" w:cs="Arial"/>
          <w:color w:val="000000"/>
          <w:sz w:val="22"/>
          <w:szCs w:val="22"/>
        </w:rPr>
        <w:t>(3-4), pp.245–256.</w:t>
      </w:r>
    </w:p>
    <w:p w14:paraId="0C4F4BD9" w14:textId="77777777" w:rsidR="00D86904" w:rsidRPr="009259BB" w:rsidRDefault="00D86904" w:rsidP="009259BB">
      <w:pPr>
        <w:shd w:val="clear" w:color="auto" w:fill="FFFFFF"/>
        <w:spacing w:after="240" w:line="360" w:lineRule="auto"/>
        <w:rPr>
          <w:rFonts w:ascii="Arial" w:hAnsi="Arial" w:cs="Arial"/>
          <w:color w:val="000000"/>
          <w:sz w:val="22"/>
          <w:szCs w:val="22"/>
        </w:rPr>
      </w:pPr>
      <w:r w:rsidRPr="009259BB">
        <w:rPr>
          <w:rFonts w:ascii="Arial" w:hAnsi="Arial" w:cs="Arial"/>
          <w:color w:val="000000"/>
          <w:sz w:val="22"/>
          <w:szCs w:val="22"/>
        </w:rPr>
        <w:t>Zhang, K. and Beverley, S.M. (2019). Mannogen-ing Central Carbon Metabolism by Leishmania. </w:t>
      </w:r>
      <w:r w:rsidRPr="009259BB">
        <w:rPr>
          <w:rFonts w:ascii="Arial" w:hAnsi="Arial" w:cs="Arial"/>
          <w:i/>
          <w:iCs/>
          <w:color w:val="000000"/>
          <w:sz w:val="22"/>
          <w:szCs w:val="22"/>
        </w:rPr>
        <w:t>Trends in parasitology</w:t>
      </w:r>
      <w:r w:rsidRPr="009259BB">
        <w:rPr>
          <w:rFonts w:ascii="Arial" w:hAnsi="Arial" w:cs="Arial"/>
          <w:color w:val="000000"/>
          <w:sz w:val="22"/>
          <w:szCs w:val="22"/>
        </w:rPr>
        <w:t xml:space="preserve">, </w:t>
      </w:r>
      <w:r w:rsidRPr="009259BB">
        <w:rPr>
          <w:rFonts w:ascii="Arial" w:hAnsi="Arial" w:cs="Arial"/>
          <w:b/>
          <w:bCs/>
          <w:color w:val="000000"/>
          <w:sz w:val="22"/>
          <w:szCs w:val="22"/>
        </w:rPr>
        <w:t>35</w:t>
      </w:r>
      <w:r w:rsidRPr="009259BB">
        <w:rPr>
          <w:rFonts w:ascii="Arial" w:hAnsi="Arial" w:cs="Arial"/>
          <w:color w:val="000000"/>
          <w:sz w:val="22"/>
          <w:szCs w:val="22"/>
        </w:rPr>
        <w:t>(12), pp.947–949.</w:t>
      </w:r>
    </w:p>
    <w:p w14:paraId="591D74C2" w14:textId="77777777" w:rsidR="00D86904" w:rsidRPr="009259BB" w:rsidRDefault="00D86904" w:rsidP="009259BB">
      <w:pPr>
        <w:spacing w:line="360" w:lineRule="auto"/>
        <w:rPr>
          <w:rFonts w:ascii="Arial" w:hAnsi="Arial" w:cs="Arial"/>
          <w:sz w:val="22"/>
          <w:szCs w:val="22"/>
        </w:rPr>
      </w:pPr>
      <w:r w:rsidRPr="009259BB">
        <w:rPr>
          <w:rFonts w:ascii="Arial" w:hAnsi="Arial" w:cs="Arial"/>
          <w:color w:val="000000"/>
          <w:sz w:val="22"/>
          <w:szCs w:val="22"/>
          <w:shd w:val="clear" w:color="auto" w:fill="FFFFFF"/>
        </w:rPr>
        <w:t>‌</w:t>
      </w:r>
    </w:p>
    <w:p w14:paraId="5A1527C4" w14:textId="77777777" w:rsidR="00D86904" w:rsidRPr="009259BB" w:rsidRDefault="00D86904" w:rsidP="009259BB">
      <w:pPr>
        <w:spacing w:line="360" w:lineRule="auto"/>
        <w:rPr>
          <w:rFonts w:ascii="Arial" w:hAnsi="Arial" w:cs="Arial"/>
          <w:sz w:val="22"/>
          <w:szCs w:val="22"/>
        </w:rPr>
      </w:pPr>
    </w:p>
    <w:p w14:paraId="78A37C9E" w14:textId="77777777" w:rsidR="00D86904" w:rsidRPr="009259BB" w:rsidRDefault="00D86904" w:rsidP="009259BB">
      <w:pPr>
        <w:spacing w:line="360" w:lineRule="auto"/>
        <w:rPr>
          <w:rFonts w:ascii="Arial" w:hAnsi="Arial" w:cs="Arial"/>
          <w:color w:val="000000" w:themeColor="text1"/>
          <w:sz w:val="22"/>
          <w:szCs w:val="22"/>
          <w:shd w:val="clear" w:color="auto" w:fill="FFFFFF"/>
        </w:rPr>
      </w:pPr>
    </w:p>
    <w:p w14:paraId="32F0A140" w14:textId="77777777" w:rsidR="00D86904" w:rsidRPr="009259BB" w:rsidRDefault="00D86904" w:rsidP="009259BB">
      <w:pPr>
        <w:spacing w:line="360" w:lineRule="auto"/>
        <w:rPr>
          <w:rFonts w:ascii="Arial" w:hAnsi="Arial" w:cs="Arial"/>
          <w:color w:val="000000" w:themeColor="text1"/>
          <w:sz w:val="22"/>
          <w:szCs w:val="22"/>
          <w:shd w:val="clear" w:color="auto" w:fill="FFFFFF"/>
        </w:rPr>
      </w:pPr>
    </w:p>
    <w:p w14:paraId="5466E4CC" w14:textId="77777777" w:rsidR="00D86904" w:rsidRPr="009259BB" w:rsidRDefault="00D86904" w:rsidP="009259BB">
      <w:pPr>
        <w:spacing w:line="360" w:lineRule="auto"/>
        <w:rPr>
          <w:rFonts w:ascii="Arial" w:hAnsi="Arial" w:cs="Arial"/>
          <w:color w:val="000000" w:themeColor="text1"/>
          <w:sz w:val="22"/>
          <w:szCs w:val="22"/>
          <w:shd w:val="clear" w:color="auto" w:fill="FFFFFF"/>
        </w:rPr>
      </w:pPr>
    </w:p>
    <w:p w14:paraId="0A644A11" w14:textId="77777777" w:rsidR="00D86904" w:rsidRPr="009259BB" w:rsidRDefault="00D86904" w:rsidP="009259BB">
      <w:pPr>
        <w:spacing w:line="360" w:lineRule="auto"/>
        <w:rPr>
          <w:rFonts w:ascii="Arial" w:hAnsi="Arial" w:cs="Arial"/>
          <w:sz w:val="22"/>
          <w:szCs w:val="22"/>
        </w:rPr>
      </w:pPr>
    </w:p>
    <w:p w14:paraId="447A2D7E" w14:textId="77777777" w:rsidR="00D86904" w:rsidRPr="009259BB" w:rsidRDefault="00D86904" w:rsidP="009259BB">
      <w:pPr>
        <w:spacing w:line="360" w:lineRule="auto"/>
        <w:rPr>
          <w:rFonts w:ascii="Arial" w:hAnsi="Arial" w:cs="Arial"/>
          <w:color w:val="000000" w:themeColor="text1"/>
          <w:sz w:val="22"/>
          <w:szCs w:val="22"/>
          <w:shd w:val="clear" w:color="auto" w:fill="FFFFFF"/>
        </w:rPr>
      </w:pPr>
    </w:p>
    <w:p w14:paraId="1E3000E9" w14:textId="77777777" w:rsidR="00D86904" w:rsidRPr="009259BB" w:rsidRDefault="00D86904" w:rsidP="009259BB">
      <w:pPr>
        <w:spacing w:line="360" w:lineRule="auto"/>
        <w:rPr>
          <w:rFonts w:ascii="Arial" w:hAnsi="Arial" w:cs="Arial"/>
          <w:sz w:val="22"/>
          <w:szCs w:val="22"/>
        </w:rPr>
      </w:pPr>
    </w:p>
    <w:p w14:paraId="329F9EB9" w14:textId="77777777" w:rsidR="00D86904" w:rsidRPr="009259BB" w:rsidRDefault="00D86904" w:rsidP="009259BB">
      <w:pPr>
        <w:spacing w:line="360" w:lineRule="auto"/>
        <w:rPr>
          <w:rFonts w:ascii="Arial" w:hAnsi="Arial" w:cs="Arial"/>
          <w:sz w:val="22"/>
          <w:szCs w:val="22"/>
        </w:rPr>
      </w:pPr>
    </w:p>
    <w:p w14:paraId="44AA797D" w14:textId="77777777" w:rsidR="00B638B7" w:rsidRPr="009259BB" w:rsidRDefault="00B638B7" w:rsidP="009259BB">
      <w:pPr>
        <w:spacing w:line="360" w:lineRule="auto"/>
        <w:rPr>
          <w:rFonts w:ascii="Arial" w:hAnsi="Arial" w:cs="Arial"/>
          <w:color w:val="000000" w:themeColor="text1"/>
          <w:sz w:val="22"/>
          <w:szCs w:val="22"/>
        </w:rPr>
      </w:pPr>
    </w:p>
    <w:p w14:paraId="5B038ED2" w14:textId="77777777" w:rsidR="00B638B7" w:rsidRPr="009259BB" w:rsidRDefault="00B638B7" w:rsidP="009259BB">
      <w:pPr>
        <w:spacing w:line="360" w:lineRule="auto"/>
        <w:rPr>
          <w:rFonts w:ascii="Arial" w:hAnsi="Arial" w:cs="Arial"/>
          <w:color w:val="000000" w:themeColor="text1"/>
          <w:sz w:val="22"/>
          <w:szCs w:val="22"/>
        </w:rPr>
      </w:pPr>
    </w:p>
    <w:p w14:paraId="328AE309" w14:textId="77777777" w:rsidR="00B638B7" w:rsidRPr="009259BB" w:rsidRDefault="00B638B7" w:rsidP="009259BB">
      <w:pPr>
        <w:spacing w:line="360" w:lineRule="auto"/>
        <w:rPr>
          <w:rFonts w:ascii="Arial" w:hAnsi="Arial" w:cs="Arial"/>
          <w:color w:val="000000" w:themeColor="text1"/>
          <w:sz w:val="22"/>
          <w:szCs w:val="22"/>
        </w:rPr>
      </w:pPr>
    </w:p>
    <w:p w14:paraId="5EEDC69F" w14:textId="77777777" w:rsidR="00B638B7" w:rsidRPr="009259BB" w:rsidRDefault="00B638B7" w:rsidP="009259BB">
      <w:pPr>
        <w:spacing w:line="360" w:lineRule="auto"/>
        <w:rPr>
          <w:rFonts w:ascii="Arial" w:hAnsi="Arial" w:cs="Arial"/>
          <w:sz w:val="22"/>
          <w:szCs w:val="22"/>
        </w:rPr>
      </w:pPr>
    </w:p>
    <w:sectPr w:rsidR="00B638B7" w:rsidRPr="009259BB" w:rsidSect="009259BB">
      <w:footerReference w:type="even" r:id="rId39"/>
      <w:footerReference w:type="default" r:id="rId40"/>
      <w:pgSz w:w="11900" w:h="16840"/>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736D7" w14:textId="77777777" w:rsidR="00873A88" w:rsidRDefault="00873A88" w:rsidP="00DE0ECB">
      <w:r>
        <w:separator/>
      </w:r>
    </w:p>
  </w:endnote>
  <w:endnote w:type="continuationSeparator" w:id="0">
    <w:p w14:paraId="261AEFFA" w14:textId="77777777" w:rsidR="00873A88" w:rsidRDefault="00873A88" w:rsidP="00DE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4991966"/>
      <w:docPartObj>
        <w:docPartGallery w:val="Page Numbers (Bottom of Page)"/>
        <w:docPartUnique/>
      </w:docPartObj>
    </w:sdtPr>
    <w:sdtContent>
      <w:p w14:paraId="73154C70" w14:textId="2626F760" w:rsidR="009259BB" w:rsidRDefault="009259BB" w:rsidP="00A14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13DD14" w14:textId="77777777" w:rsidR="009259BB" w:rsidRDefault="009259BB" w:rsidP="009259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3360981"/>
      <w:docPartObj>
        <w:docPartGallery w:val="Page Numbers (Bottom of Page)"/>
        <w:docPartUnique/>
      </w:docPartObj>
    </w:sdtPr>
    <w:sdtContent>
      <w:p w14:paraId="22B13715" w14:textId="2971B0E3" w:rsidR="009259BB" w:rsidRDefault="009259BB" w:rsidP="00A14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0D3B84" w14:textId="77777777" w:rsidR="009259BB" w:rsidRDefault="009259BB" w:rsidP="009259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3F232" w14:textId="77777777" w:rsidR="00873A88" w:rsidRDefault="00873A88" w:rsidP="00DE0ECB">
      <w:r>
        <w:separator/>
      </w:r>
    </w:p>
  </w:footnote>
  <w:footnote w:type="continuationSeparator" w:id="0">
    <w:p w14:paraId="6805A962" w14:textId="77777777" w:rsidR="00873A88" w:rsidRDefault="00873A88" w:rsidP="00DE0E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A10D4"/>
    <w:multiLevelType w:val="hybridMultilevel"/>
    <w:tmpl w:val="39BE89CA"/>
    <w:lvl w:ilvl="0" w:tplc="1672561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F75ED6"/>
    <w:multiLevelType w:val="hybridMultilevel"/>
    <w:tmpl w:val="0470BF00"/>
    <w:lvl w:ilvl="0" w:tplc="1B5CEC12">
      <w:start w:val="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1433247">
    <w:abstractNumId w:val="1"/>
  </w:num>
  <w:num w:numId="2" w16cid:durableId="17466866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ber Minhas (Student)">
    <w15:presenceInfo w15:providerId="AD" w15:userId="S::prb18175@uni.strath.ac.uk::51ac2398-94c9-4f45-93dd-9f72c674ca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3FF"/>
    <w:rsid w:val="0000153D"/>
    <w:rsid w:val="0000309F"/>
    <w:rsid w:val="00003880"/>
    <w:rsid w:val="00025279"/>
    <w:rsid w:val="00025E3F"/>
    <w:rsid w:val="00027E5B"/>
    <w:rsid w:val="00031396"/>
    <w:rsid w:val="00034E9C"/>
    <w:rsid w:val="00041DE1"/>
    <w:rsid w:val="00046578"/>
    <w:rsid w:val="00055E4E"/>
    <w:rsid w:val="000677C6"/>
    <w:rsid w:val="000745D3"/>
    <w:rsid w:val="00082CA6"/>
    <w:rsid w:val="00085117"/>
    <w:rsid w:val="0009047C"/>
    <w:rsid w:val="0009136F"/>
    <w:rsid w:val="0009569E"/>
    <w:rsid w:val="000A4301"/>
    <w:rsid w:val="000A55BF"/>
    <w:rsid w:val="000A679B"/>
    <w:rsid w:val="000B221C"/>
    <w:rsid w:val="000B5389"/>
    <w:rsid w:val="000B681C"/>
    <w:rsid w:val="000D0583"/>
    <w:rsid w:val="000D28E9"/>
    <w:rsid w:val="000E79AF"/>
    <w:rsid w:val="000F4C13"/>
    <w:rsid w:val="000F6B36"/>
    <w:rsid w:val="00101AD0"/>
    <w:rsid w:val="00103A43"/>
    <w:rsid w:val="001078C7"/>
    <w:rsid w:val="00112D94"/>
    <w:rsid w:val="0012356B"/>
    <w:rsid w:val="00124CD6"/>
    <w:rsid w:val="001276E0"/>
    <w:rsid w:val="001279CF"/>
    <w:rsid w:val="00133160"/>
    <w:rsid w:val="001346D1"/>
    <w:rsid w:val="00134E51"/>
    <w:rsid w:val="00145D88"/>
    <w:rsid w:val="00167A49"/>
    <w:rsid w:val="00170B13"/>
    <w:rsid w:val="00172844"/>
    <w:rsid w:val="00181FB2"/>
    <w:rsid w:val="0018357B"/>
    <w:rsid w:val="00183D2A"/>
    <w:rsid w:val="00184060"/>
    <w:rsid w:val="00186020"/>
    <w:rsid w:val="0018662F"/>
    <w:rsid w:val="00187A17"/>
    <w:rsid w:val="00193EAE"/>
    <w:rsid w:val="00194666"/>
    <w:rsid w:val="001B0606"/>
    <w:rsid w:val="001B1439"/>
    <w:rsid w:val="001B170C"/>
    <w:rsid w:val="001B360B"/>
    <w:rsid w:val="001B3E62"/>
    <w:rsid w:val="001B7618"/>
    <w:rsid w:val="001C25A2"/>
    <w:rsid w:val="001C709D"/>
    <w:rsid w:val="001E0915"/>
    <w:rsid w:val="001E30D6"/>
    <w:rsid w:val="00200F6D"/>
    <w:rsid w:val="00202C1D"/>
    <w:rsid w:val="002036B0"/>
    <w:rsid w:val="00212B8A"/>
    <w:rsid w:val="002146B8"/>
    <w:rsid w:val="00215372"/>
    <w:rsid w:val="00220C89"/>
    <w:rsid w:val="0022225E"/>
    <w:rsid w:val="00231149"/>
    <w:rsid w:val="0023362E"/>
    <w:rsid w:val="00235A68"/>
    <w:rsid w:val="00236D2A"/>
    <w:rsid w:val="00241951"/>
    <w:rsid w:val="00242D77"/>
    <w:rsid w:val="002455CF"/>
    <w:rsid w:val="00253BAF"/>
    <w:rsid w:val="00256892"/>
    <w:rsid w:val="002617EF"/>
    <w:rsid w:val="00266924"/>
    <w:rsid w:val="00267DED"/>
    <w:rsid w:val="00274D0E"/>
    <w:rsid w:val="00281A57"/>
    <w:rsid w:val="00282A51"/>
    <w:rsid w:val="0029087F"/>
    <w:rsid w:val="0029090C"/>
    <w:rsid w:val="00291678"/>
    <w:rsid w:val="002A6949"/>
    <w:rsid w:val="002A78FA"/>
    <w:rsid w:val="002B0084"/>
    <w:rsid w:val="002B0F42"/>
    <w:rsid w:val="002D0ACC"/>
    <w:rsid w:val="002D669F"/>
    <w:rsid w:val="002E42D3"/>
    <w:rsid w:val="002E4C32"/>
    <w:rsid w:val="002F305B"/>
    <w:rsid w:val="002F437F"/>
    <w:rsid w:val="002F4614"/>
    <w:rsid w:val="002F7051"/>
    <w:rsid w:val="002F7670"/>
    <w:rsid w:val="00300219"/>
    <w:rsid w:val="0030147E"/>
    <w:rsid w:val="0030381B"/>
    <w:rsid w:val="00305C35"/>
    <w:rsid w:val="00310B32"/>
    <w:rsid w:val="00312B95"/>
    <w:rsid w:val="00320EFF"/>
    <w:rsid w:val="003218BF"/>
    <w:rsid w:val="0032409B"/>
    <w:rsid w:val="0032751D"/>
    <w:rsid w:val="003323EE"/>
    <w:rsid w:val="003328BB"/>
    <w:rsid w:val="0033479C"/>
    <w:rsid w:val="00335752"/>
    <w:rsid w:val="00335D07"/>
    <w:rsid w:val="0033625B"/>
    <w:rsid w:val="00340F09"/>
    <w:rsid w:val="00360481"/>
    <w:rsid w:val="003677CE"/>
    <w:rsid w:val="0037311F"/>
    <w:rsid w:val="0037530B"/>
    <w:rsid w:val="00377782"/>
    <w:rsid w:val="00380AFD"/>
    <w:rsid w:val="00385033"/>
    <w:rsid w:val="0039281E"/>
    <w:rsid w:val="003A15EF"/>
    <w:rsid w:val="003A3169"/>
    <w:rsid w:val="003A5BE9"/>
    <w:rsid w:val="003B07AA"/>
    <w:rsid w:val="003B574C"/>
    <w:rsid w:val="003B6B04"/>
    <w:rsid w:val="003C0B35"/>
    <w:rsid w:val="003C6574"/>
    <w:rsid w:val="003D0701"/>
    <w:rsid w:val="003D6329"/>
    <w:rsid w:val="003F7FCC"/>
    <w:rsid w:val="0040370D"/>
    <w:rsid w:val="00415AC4"/>
    <w:rsid w:val="004171D5"/>
    <w:rsid w:val="00420890"/>
    <w:rsid w:val="00422C5E"/>
    <w:rsid w:val="00425792"/>
    <w:rsid w:val="00427A8F"/>
    <w:rsid w:val="00430FDE"/>
    <w:rsid w:val="00435A10"/>
    <w:rsid w:val="00437379"/>
    <w:rsid w:val="00441FF2"/>
    <w:rsid w:val="00445117"/>
    <w:rsid w:val="00462ED0"/>
    <w:rsid w:val="00466407"/>
    <w:rsid w:val="004672B6"/>
    <w:rsid w:val="0047570C"/>
    <w:rsid w:val="004851B9"/>
    <w:rsid w:val="00485FD2"/>
    <w:rsid w:val="004932B1"/>
    <w:rsid w:val="00493F63"/>
    <w:rsid w:val="00494CD7"/>
    <w:rsid w:val="004B3094"/>
    <w:rsid w:val="004B5D1D"/>
    <w:rsid w:val="004C0A73"/>
    <w:rsid w:val="004D66A3"/>
    <w:rsid w:val="004E03DC"/>
    <w:rsid w:val="004E24BB"/>
    <w:rsid w:val="004E3AD6"/>
    <w:rsid w:val="004E53B0"/>
    <w:rsid w:val="004F7888"/>
    <w:rsid w:val="00501AC3"/>
    <w:rsid w:val="005042FD"/>
    <w:rsid w:val="00506D40"/>
    <w:rsid w:val="00512B10"/>
    <w:rsid w:val="00523757"/>
    <w:rsid w:val="00524B56"/>
    <w:rsid w:val="00532636"/>
    <w:rsid w:val="00540652"/>
    <w:rsid w:val="00542567"/>
    <w:rsid w:val="00546AC2"/>
    <w:rsid w:val="00547A41"/>
    <w:rsid w:val="00551502"/>
    <w:rsid w:val="0057535C"/>
    <w:rsid w:val="005760C9"/>
    <w:rsid w:val="0058012F"/>
    <w:rsid w:val="00581D38"/>
    <w:rsid w:val="00582117"/>
    <w:rsid w:val="00585B80"/>
    <w:rsid w:val="005932E0"/>
    <w:rsid w:val="005940B9"/>
    <w:rsid w:val="00596D86"/>
    <w:rsid w:val="005A03FE"/>
    <w:rsid w:val="005A3596"/>
    <w:rsid w:val="005A572B"/>
    <w:rsid w:val="005A5D69"/>
    <w:rsid w:val="005B1E6C"/>
    <w:rsid w:val="005B22A8"/>
    <w:rsid w:val="005B28C7"/>
    <w:rsid w:val="005C2363"/>
    <w:rsid w:val="005C4C48"/>
    <w:rsid w:val="005D03CB"/>
    <w:rsid w:val="005D259F"/>
    <w:rsid w:val="005D35A5"/>
    <w:rsid w:val="005D36A4"/>
    <w:rsid w:val="005D6AE1"/>
    <w:rsid w:val="005E0787"/>
    <w:rsid w:val="005E0CE8"/>
    <w:rsid w:val="005E311D"/>
    <w:rsid w:val="005E3902"/>
    <w:rsid w:val="005F208E"/>
    <w:rsid w:val="005F2DD1"/>
    <w:rsid w:val="005F50F5"/>
    <w:rsid w:val="00605498"/>
    <w:rsid w:val="00606E30"/>
    <w:rsid w:val="00607906"/>
    <w:rsid w:val="00611963"/>
    <w:rsid w:val="00613150"/>
    <w:rsid w:val="006219BE"/>
    <w:rsid w:val="00633A53"/>
    <w:rsid w:val="00635638"/>
    <w:rsid w:val="00642253"/>
    <w:rsid w:val="006467CE"/>
    <w:rsid w:val="00647BCB"/>
    <w:rsid w:val="0065010C"/>
    <w:rsid w:val="006558FC"/>
    <w:rsid w:val="006609BB"/>
    <w:rsid w:val="00661B56"/>
    <w:rsid w:val="00662EA2"/>
    <w:rsid w:val="00666E62"/>
    <w:rsid w:val="0067540F"/>
    <w:rsid w:val="00680049"/>
    <w:rsid w:val="00682ACA"/>
    <w:rsid w:val="00687715"/>
    <w:rsid w:val="00691DC7"/>
    <w:rsid w:val="00697041"/>
    <w:rsid w:val="006977F1"/>
    <w:rsid w:val="006A0726"/>
    <w:rsid w:val="006A693E"/>
    <w:rsid w:val="006B0FA4"/>
    <w:rsid w:val="006B2175"/>
    <w:rsid w:val="006B635D"/>
    <w:rsid w:val="006C43FF"/>
    <w:rsid w:val="006D31D8"/>
    <w:rsid w:val="006D7D93"/>
    <w:rsid w:val="006E300A"/>
    <w:rsid w:val="006F4A20"/>
    <w:rsid w:val="00703471"/>
    <w:rsid w:val="00711119"/>
    <w:rsid w:val="007223C6"/>
    <w:rsid w:val="00726319"/>
    <w:rsid w:val="00730A28"/>
    <w:rsid w:val="00733CF4"/>
    <w:rsid w:val="00734563"/>
    <w:rsid w:val="00742309"/>
    <w:rsid w:val="00742E4B"/>
    <w:rsid w:val="0074302C"/>
    <w:rsid w:val="00745C87"/>
    <w:rsid w:val="00746304"/>
    <w:rsid w:val="007476EC"/>
    <w:rsid w:val="00747F62"/>
    <w:rsid w:val="00752995"/>
    <w:rsid w:val="0075342E"/>
    <w:rsid w:val="00757479"/>
    <w:rsid w:val="00761E71"/>
    <w:rsid w:val="00764A28"/>
    <w:rsid w:val="00784F24"/>
    <w:rsid w:val="00786A36"/>
    <w:rsid w:val="007A4158"/>
    <w:rsid w:val="007A45C3"/>
    <w:rsid w:val="007A519B"/>
    <w:rsid w:val="007B11BC"/>
    <w:rsid w:val="007C1C69"/>
    <w:rsid w:val="007D115D"/>
    <w:rsid w:val="007D42A6"/>
    <w:rsid w:val="007D5755"/>
    <w:rsid w:val="007E55C8"/>
    <w:rsid w:val="007E709B"/>
    <w:rsid w:val="007F0615"/>
    <w:rsid w:val="007F17F9"/>
    <w:rsid w:val="007F78BB"/>
    <w:rsid w:val="00800B1C"/>
    <w:rsid w:val="00803FD9"/>
    <w:rsid w:val="0081352F"/>
    <w:rsid w:val="0081531E"/>
    <w:rsid w:val="00815A08"/>
    <w:rsid w:val="00817BF8"/>
    <w:rsid w:val="0082409C"/>
    <w:rsid w:val="00824825"/>
    <w:rsid w:val="00844245"/>
    <w:rsid w:val="00845912"/>
    <w:rsid w:val="00847208"/>
    <w:rsid w:val="00851058"/>
    <w:rsid w:val="00870CE4"/>
    <w:rsid w:val="00872C6A"/>
    <w:rsid w:val="00873A88"/>
    <w:rsid w:val="00876B16"/>
    <w:rsid w:val="00886AD5"/>
    <w:rsid w:val="00892C01"/>
    <w:rsid w:val="0089455A"/>
    <w:rsid w:val="00894AE7"/>
    <w:rsid w:val="008A74BD"/>
    <w:rsid w:val="008C5FEE"/>
    <w:rsid w:val="008C7F0D"/>
    <w:rsid w:val="008D3E9C"/>
    <w:rsid w:val="008D5982"/>
    <w:rsid w:val="008D5A1E"/>
    <w:rsid w:val="008F6048"/>
    <w:rsid w:val="009014A5"/>
    <w:rsid w:val="00906337"/>
    <w:rsid w:val="009119DC"/>
    <w:rsid w:val="00911AA4"/>
    <w:rsid w:val="0091205D"/>
    <w:rsid w:val="00912EDE"/>
    <w:rsid w:val="00916EE7"/>
    <w:rsid w:val="00920DFE"/>
    <w:rsid w:val="00920F28"/>
    <w:rsid w:val="009256AA"/>
    <w:rsid w:val="009259BB"/>
    <w:rsid w:val="00926AF9"/>
    <w:rsid w:val="00930779"/>
    <w:rsid w:val="00933755"/>
    <w:rsid w:val="00934499"/>
    <w:rsid w:val="0095694A"/>
    <w:rsid w:val="009605AD"/>
    <w:rsid w:val="00960BF9"/>
    <w:rsid w:val="00965A9E"/>
    <w:rsid w:val="0097265D"/>
    <w:rsid w:val="0097709A"/>
    <w:rsid w:val="00990F38"/>
    <w:rsid w:val="00993B38"/>
    <w:rsid w:val="00996FC7"/>
    <w:rsid w:val="009A0881"/>
    <w:rsid w:val="009A3B96"/>
    <w:rsid w:val="009A418F"/>
    <w:rsid w:val="009B1174"/>
    <w:rsid w:val="009B2264"/>
    <w:rsid w:val="009B6954"/>
    <w:rsid w:val="009B6964"/>
    <w:rsid w:val="009C2B61"/>
    <w:rsid w:val="009C3D63"/>
    <w:rsid w:val="009D1F23"/>
    <w:rsid w:val="009D2448"/>
    <w:rsid w:val="009E4B1E"/>
    <w:rsid w:val="009E4CDF"/>
    <w:rsid w:val="009F2BA7"/>
    <w:rsid w:val="009F3DA3"/>
    <w:rsid w:val="009F772D"/>
    <w:rsid w:val="00A0041B"/>
    <w:rsid w:val="00A00648"/>
    <w:rsid w:val="00A07273"/>
    <w:rsid w:val="00A13430"/>
    <w:rsid w:val="00A13917"/>
    <w:rsid w:val="00A13E7D"/>
    <w:rsid w:val="00A17935"/>
    <w:rsid w:val="00A330F6"/>
    <w:rsid w:val="00A34011"/>
    <w:rsid w:val="00A43A11"/>
    <w:rsid w:val="00A46DAE"/>
    <w:rsid w:val="00A577E1"/>
    <w:rsid w:val="00A60E9F"/>
    <w:rsid w:val="00A62659"/>
    <w:rsid w:val="00A629FC"/>
    <w:rsid w:val="00A6476C"/>
    <w:rsid w:val="00A6760E"/>
    <w:rsid w:val="00A81BE5"/>
    <w:rsid w:val="00A84609"/>
    <w:rsid w:val="00A90CCB"/>
    <w:rsid w:val="00A94515"/>
    <w:rsid w:val="00AA5D98"/>
    <w:rsid w:val="00AB4247"/>
    <w:rsid w:val="00AD2898"/>
    <w:rsid w:val="00AD61D4"/>
    <w:rsid w:val="00AD638F"/>
    <w:rsid w:val="00AE2A05"/>
    <w:rsid w:val="00AF30F4"/>
    <w:rsid w:val="00AF33AD"/>
    <w:rsid w:val="00AF3E69"/>
    <w:rsid w:val="00AF405E"/>
    <w:rsid w:val="00AF5010"/>
    <w:rsid w:val="00B04DF9"/>
    <w:rsid w:val="00B05ED2"/>
    <w:rsid w:val="00B06B01"/>
    <w:rsid w:val="00B120A0"/>
    <w:rsid w:val="00B1692E"/>
    <w:rsid w:val="00B17080"/>
    <w:rsid w:val="00B17F20"/>
    <w:rsid w:val="00B26E99"/>
    <w:rsid w:val="00B34930"/>
    <w:rsid w:val="00B35665"/>
    <w:rsid w:val="00B36F07"/>
    <w:rsid w:val="00B41135"/>
    <w:rsid w:val="00B5424D"/>
    <w:rsid w:val="00B61C13"/>
    <w:rsid w:val="00B62408"/>
    <w:rsid w:val="00B638B7"/>
    <w:rsid w:val="00B75D2D"/>
    <w:rsid w:val="00B82279"/>
    <w:rsid w:val="00B8373B"/>
    <w:rsid w:val="00B85305"/>
    <w:rsid w:val="00B905B4"/>
    <w:rsid w:val="00B9098A"/>
    <w:rsid w:val="00B95F06"/>
    <w:rsid w:val="00BB0A2B"/>
    <w:rsid w:val="00BB358B"/>
    <w:rsid w:val="00BB477C"/>
    <w:rsid w:val="00BB53D0"/>
    <w:rsid w:val="00BB6122"/>
    <w:rsid w:val="00BC54DC"/>
    <w:rsid w:val="00BC783A"/>
    <w:rsid w:val="00BD52AB"/>
    <w:rsid w:val="00BE1023"/>
    <w:rsid w:val="00BE558D"/>
    <w:rsid w:val="00BF5CBD"/>
    <w:rsid w:val="00C017EA"/>
    <w:rsid w:val="00C03C46"/>
    <w:rsid w:val="00C05594"/>
    <w:rsid w:val="00C0741D"/>
    <w:rsid w:val="00C120D6"/>
    <w:rsid w:val="00C12C77"/>
    <w:rsid w:val="00C13794"/>
    <w:rsid w:val="00C16EDC"/>
    <w:rsid w:val="00C254EF"/>
    <w:rsid w:val="00C348F2"/>
    <w:rsid w:val="00C351D4"/>
    <w:rsid w:val="00C3630B"/>
    <w:rsid w:val="00C42DD8"/>
    <w:rsid w:val="00C51711"/>
    <w:rsid w:val="00C539A4"/>
    <w:rsid w:val="00C54333"/>
    <w:rsid w:val="00C5761F"/>
    <w:rsid w:val="00C57F0F"/>
    <w:rsid w:val="00C60C9A"/>
    <w:rsid w:val="00C70004"/>
    <w:rsid w:val="00C75AA3"/>
    <w:rsid w:val="00C76AB3"/>
    <w:rsid w:val="00C77973"/>
    <w:rsid w:val="00C8189A"/>
    <w:rsid w:val="00C853AC"/>
    <w:rsid w:val="00C86265"/>
    <w:rsid w:val="00C96D21"/>
    <w:rsid w:val="00CA33EE"/>
    <w:rsid w:val="00CA467D"/>
    <w:rsid w:val="00CA50C0"/>
    <w:rsid w:val="00CA5508"/>
    <w:rsid w:val="00CA7943"/>
    <w:rsid w:val="00CD15B4"/>
    <w:rsid w:val="00CD1988"/>
    <w:rsid w:val="00CD6D9F"/>
    <w:rsid w:val="00CD7197"/>
    <w:rsid w:val="00CD7B87"/>
    <w:rsid w:val="00CE235E"/>
    <w:rsid w:val="00CE4F4B"/>
    <w:rsid w:val="00CE6803"/>
    <w:rsid w:val="00CF12F0"/>
    <w:rsid w:val="00CF2483"/>
    <w:rsid w:val="00D0430F"/>
    <w:rsid w:val="00D04EFF"/>
    <w:rsid w:val="00D05802"/>
    <w:rsid w:val="00D1692A"/>
    <w:rsid w:val="00D20C20"/>
    <w:rsid w:val="00D235CB"/>
    <w:rsid w:val="00D24E78"/>
    <w:rsid w:val="00D25D3C"/>
    <w:rsid w:val="00D3239C"/>
    <w:rsid w:val="00D3322F"/>
    <w:rsid w:val="00D350EF"/>
    <w:rsid w:val="00D424E9"/>
    <w:rsid w:val="00D46F69"/>
    <w:rsid w:val="00D476E4"/>
    <w:rsid w:val="00D5283E"/>
    <w:rsid w:val="00D5552C"/>
    <w:rsid w:val="00D556C2"/>
    <w:rsid w:val="00D73352"/>
    <w:rsid w:val="00D740DE"/>
    <w:rsid w:val="00D75A2D"/>
    <w:rsid w:val="00D7715E"/>
    <w:rsid w:val="00D77C07"/>
    <w:rsid w:val="00D843CA"/>
    <w:rsid w:val="00D84657"/>
    <w:rsid w:val="00D853E2"/>
    <w:rsid w:val="00D86904"/>
    <w:rsid w:val="00D877CC"/>
    <w:rsid w:val="00D91625"/>
    <w:rsid w:val="00D964A0"/>
    <w:rsid w:val="00D97ABA"/>
    <w:rsid w:val="00DA1A4E"/>
    <w:rsid w:val="00DB0EB1"/>
    <w:rsid w:val="00DC5D40"/>
    <w:rsid w:val="00DC6142"/>
    <w:rsid w:val="00DD370C"/>
    <w:rsid w:val="00DD5964"/>
    <w:rsid w:val="00DE0ECB"/>
    <w:rsid w:val="00DF1F99"/>
    <w:rsid w:val="00DF4DD8"/>
    <w:rsid w:val="00E06300"/>
    <w:rsid w:val="00E06929"/>
    <w:rsid w:val="00E1206C"/>
    <w:rsid w:val="00E1322C"/>
    <w:rsid w:val="00E14D4A"/>
    <w:rsid w:val="00E20A7E"/>
    <w:rsid w:val="00E44601"/>
    <w:rsid w:val="00E50782"/>
    <w:rsid w:val="00E57115"/>
    <w:rsid w:val="00E746E4"/>
    <w:rsid w:val="00E7517F"/>
    <w:rsid w:val="00E85AFF"/>
    <w:rsid w:val="00E9024F"/>
    <w:rsid w:val="00E9197A"/>
    <w:rsid w:val="00E9491F"/>
    <w:rsid w:val="00EA7970"/>
    <w:rsid w:val="00EB3FC2"/>
    <w:rsid w:val="00EB4AFD"/>
    <w:rsid w:val="00EE05FE"/>
    <w:rsid w:val="00EE6B36"/>
    <w:rsid w:val="00EF55B0"/>
    <w:rsid w:val="00F270A6"/>
    <w:rsid w:val="00F31B1B"/>
    <w:rsid w:val="00F332C1"/>
    <w:rsid w:val="00F36247"/>
    <w:rsid w:val="00F3702C"/>
    <w:rsid w:val="00F37F8B"/>
    <w:rsid w:val="00F41584"/>
    <w:rsid w:val="00F433FF"/>
    <w:rsid w:val="00F45EA8"/>
    <w:rsid w:val="00F560A6"/>
    <w:rsid w:val="00F562D7"/>
    <w:rsid w:val="00F61118"/>
    <w:rsid w:val="00F664E4"/>
    <w:rsid w:val="00F6727F"/>
    <w:rsid w:val="00F7476B"/>
    <w:rsid w:val="00F81023"/>
    <w:rsid w:val="00F840F7"/>
    <w:rsid w:val="00F8619E"/>
    <w:rsid w:val="00FA0FF1"/>
    <w:rsid w:val="00FA1FD3"/>
    <w:rsid w:val="00FA30D8"/>
    <w:rsid w:val="00FA6BDD"/>
    <w:rsid w:val="00FA747E"/>
    <w:rsid w:val="00FB1B4F"/>
    <w:rsid w:val="00FB2E31"/>
    <w:rsid w:val="00FB58BD"/>
    <w:rsid w:val="00FB5A02"/>
    <w:rsid w:val="00FB7CA1"/>
    <w:rsid w:val="00FC592D"/>
    <w:rsid w:val="00FC70FA"/>
    <w:rsid w:val="00FC792B"/>
    <w:rsid w:val="00FD15E8"/>
    <w:rsid w:val="00FD4E69"/>
    <w:rsid w:val="00FD5A0C"/>
    <w:rsid w:val="00FE280E"/>
    <w:rsid w:val="00FE4BC3"/>
    <w:rsid w:val="00FE5315"/>
    <w:rsid w:val="00FF0A6A"/>
    <w:rsid w:val="00FF0BFD"/>
    <w:rsid w:val="00FF1480"/>
    <w:rsid w:val="00FF5DBE"/>
    <w:rsid w:val="00FF63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F996E"/>
  <w15:docId w15:val="{A6A5B1BC-1E5F-3D4E-8761-1132B8FB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3C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A46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57115"/>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6C43FF"/>
    <w:rPr>
      <w:sz w:val="16"/>
      <w:szCs w:val="16"/>
    </w:rPr>
  </w:style>
  <w:style w:type="paragraph" w:styleId="CommentText">
    <w:name w:val="annotation text"/>
    <w:basedOn w:val="Normal"/>
    <w:link w:val="CommentTextChar"/>
    <w:uiPriority w:val="99"/>
    <w:semiHidden/>
    <w:unhideWhenUsed/>
    <w:rsid w:val="006C43FF"/>
    <w:rPr>
      <w:sz w:val="20"/>
      <w:szCs w:val="20"/>
    </w:rPr>
  </w:style>
  <w:style w:type="character" w:customStyle="1" w:styleId="CommentTextChar">
    <w:name w:val="Comment Text Char"/>
    <w:basedOn w:val="DefaultParagraphFont"/>
    <w:link w:val="CommentText"/>
    <w:uiPriority w:val="99"/>
    <w:semiHidden/>
    <w:rsid w:val="006C43FF"/>
    <w:rPr>
      <w:rFonts w:ascii="Times New Roman" w:eastAsia="Times New Roman" w:hAnsi="Times New Roman" w:cs="Times New Roman"/>
      <w:sz w:val="20"/>
      <w:szCs w:val="20"/>
      <w:lang w:eastAsia="en-GB"/>
    </w:rPr>
  </w:style>
  <w:style w:type="paragraph" w:styleId="NormalWeb">
    <w:name w:val="Normal (Web)"/>
    <w:basedOn w:val="Normal"/>
    <w:uiPriority w:val="99"/>
    <w:unhideWhenUsed/>
    <w:rsid w:val="006C43FF"/>
    <w:pPr>
      <w:spacing w:before="100" w:beforeAutospacing="1" w:after="100" w:afterAutospacing="1"/>
    </w:pPr>
  </w:style>
  <w:style w:type="table" w:styleId="TableGrid">
    <w:name w:val="Table Grid"/>
    <w:basedOn w:val="TableNormal"/>
    <w:uiPriority w:val="39"/>
    <w:rsid w:val="006C43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D669F"/>
    <w:rPr>
      <w:b/>
      <w:bCs/>
    </w:rPr>
  </w:style>
  <w:style w:type="character" w:customStyle="1" w:styleId="CommentSubjectChar">
    <w:name w:val="Comment Subject Char"/>
    <w:basedOn w:val="CommentTextChar"/>
    <w:link w:val="CommentSubject"/>
    <w:uiPriority w:val="99"/>
    <w:semiHidden/>
    <w:rsid w:val="002D669F"/>
    <w:rPr>
      <w:rFonts w:ascii="Times New Roman" w:eastAsia="Times New Roman" w:hAnsi="Times New Roman" w:cs="Times New Roman"/>
      <w:b/>
      <w:bCs/>
      <w:sz w:val="20"/>
      <w:szCs w:val="20"/>
      <w:lang w:eastAsia="en-GB"/>
    </w:rPr>
  </w:style>
  <w:style w:type="paragraph" w:styleId="ListParagraph">
    <w:name w:val="List Paragraph"/>
    <w:basedOn w:val="Normal"/>
    <w:uiPriority w:val="34"/>
    <w:qFormat/>
    <w:rsid w:val="00870CE4"/>
    <w:pPr>
      <w:ind w:left="720"/>
      <w:contextualSpacing/>
    </w:pPr>
  </w:style>
  <w:style w:type="character" w:styleId="Hyperlink">
    <w:name w:val="Hyperlink"/>
    <w:basedOn w:val="DefaultParagraphFont"/>
    <w:uiPriority w:val="99"/>
    <w:unhideWhenUsed/>
    <w:rsid w:val="00172844"/>
    <w:rPr>
      <w:color w:val="0563C1" w:themeColor="hyperlink"/>
      <w:u w:val="single"/>
    </w:rPr>
  </w:style>
  <w:style w:type="character" w:styleId="UnresolvedMention">
    <w:name w:val="Unresolved Mention"/>
    <w:basedOn w:val="DefaultParagraphFont"/>
    <w:uiPriority w:val="99"/>
    <w:semiHidden/>
    <w:unhideWhenUsed/>
    <w:rsid w:val="00172844"/>
    <w:rPr>
      <w:color w:val="605E5C"/>
      <w:shd w:val="clear" w:color="auto" w:fill="E1DFDD"/>
    </w:rPr>
  </w:style>
  <w:style w:type="character" w:customStyle="1" w:styleId="Heading2Char">
    <w:name w:val="Heading 2 Char"/>
    <w:basedOn w:val="DefaultParagraphFont"/>
    <w:link w:val="Heading2"/>
    <w:uiPriority w:val="9"/>
    <w:rsid w:val="00E57115"/>
    <w:rPr>
      <w:rFonts w:ascii="Times New Roman" w:eastAsia="Times New Roman" w:hAnsi="Times New Roman" w:cs="Times New Roman"/>
      <w:b/>
      <w:bCs/>
      <w:sz w:val="36"/>
      <w:szCs w:val="36"/>
      <w:lang w:eastAsia="en-GB"/>
    </w:rPr>
  </w:style>
  <w:style w:type="paragraph" w:styleId="Header">
    <w:name w:val="header"/>
    <w:basedOn w:val="Normal"/>
    <w:link w:val="HeaderChar"/>
    <w:uiPriority w:val="99"/>
    <w:unhideWhenUsed/>
    <w:rsid w:val="00DE0ECB"/>
    <w:pPr>
      <w:tabs>
        <w:tab w:val="center" w:pos="4680"/>
        <w:tab w:val="right" w:pos="9360"/>
      </w:tabs>
    </w:pPr>
  </w:style>
  <w:style w:type="character" w:customStyle="1" w:styleId="HeaderChar">
    <w:name w:val="Header Char"/>
    <w:basedOn w:val="DefaultParagraphFont"/>
    <w:link w:val="Header"/>
    <w:uiPriority w:val="99"/>
    <w:rsid w:val="00DE0ECB"/>
    <w:rPr>
      <w:rFonts w:ascii="Times New Roman" w:eastAsia="Times New Roman" w:hAnsi="Times New Roman" w:cs="Times New Roman"/>
      <w:lang w:eastAsia="en-GB"/>
    </w:rPr>
  </w:style>
  <w:style w:type="paragraph" w:styleId="Footer">
    <w:name w:val="footer"/>
    <w:basedOn w:val="Normal"/>
    <w:link w:val="FooterChar"/>
    <w:uiPriority w:val="99"/>
    <w:unhideWhenUsed/>
    <w:rsid w:val="00DE0ECB"/>
    <w:pPr>
      <w:tabs>
        <w:tab w:val="center" w:pos="4680"/>
        <w:tab w:val="right" w:pos="9360"/>
      </w:tabs>
    </w:pPr>
  </w:style>
  <w:style w:type="character" w:customStyle="1" w:styleId="FooterChar">
    <w:name w:val="Footer Char"/>
    <w:basedOn w:val="DefaultParagraphFont"/>
    <w:link w:val="Footer"/>
    <w:uiPriority w:val="99"/>
    <w:rsid w:val="00DE0ECB"/>
    <w:rPr>
      <w:rFonts w:ascii="Times New Roman" w:eastAsia="Times New Roman" w:hAnsi="Times New Roman" w:cs="Times New Roman"/>
      <w:lang w:eastAsia="en-GB"/>
    </w:rPr>
  </w:style>
  <w:style w:type="character" w:customStyle="1" w:styleId="apple-converted-space">
    <w:name w:val="apple-converted-space"/>
    <w:basedOn w:val="DefaultParagraphFont"/>
    <w:rsid w:val="00703471"/>
  </w:style>
  <w:style w:type="character" w:styleId="Emphasis">
    <w:name w:val="Emphasis"/>
    <w:basedOn w:val="DefaultParagraphFont"/>
    <w:uiPriority w:val="20"/>
    <w:qFormat/>
    <w:rsid w:val="0000153D"/>
    <w:rPr>
      <w:i/>
      <w:iCs/>
    </w:rPr>
  </w:style>
  <w:style w:type="character" w:styleId="PlaceholderText">
    <w:name w:val="Placeholder Text"/>
    <w:basedOn w:val="DefaultParagraphFont"/>
    <w:uiPriority w:val="99"/>
    <w:semiHidden/>
    <w:rsid w:val="00B62408"/>
    <w:rPr>
      <w:color w:val="808080"/>
    </w:rPr>
  </w:style>
  <w:style w:type="character" w:styleId="FollowedHyperlink">
    <w:name w:val="FollowedHyperlink"/>
    <w:basedOn w:val="DefaultParagraphFont"/>
    <w:uiPriority w:val="99"/>
    <w:semiHidden/>
    <w:unhideWhenUsed/>
    <w:rsid w:val="003F7FCC"/>
    <w:rPr>
      <w:color w:val="954F72" w:themeColor="followedHyperlink"/>
      <w:u w:val="single"/>
    </w:rPr>
  </w:style>
  <w:style w:type="paragraph" w:styleId="NoSpacing">
    <w:name w:val="No Spacing"/>
    <w:link w:val="NoSpacingChar"/>
    <w:uiPriority w:val="1"/>
    <w:qFormat/>
    <w:rsid w:val="00F3702C"/>
    <w:rPr>
      <w:rFonts w:eastAsiaTheme="minorEastAsia"/>
      <w:sz w:val="22"/>
      <w:szCs w:val="22"/>
      <w:lang w:val="en-US" w:eastAsia="zh-CN"/>
    </w:rPr>
  </w:style>
  <w:style w:type="character" w:customStyle="1" w:styleId="NoSpacingChar">
    <w:name w:val="No Spacing Char"/>
    <w:basedOn w:val="DefaultParagraphFont"/>
    <w:link w:val="NoSpacing"/>
    <w:uiPriority w:val="1"/>
    <w:rsid w:val="00F3702C"/>
    <w:rPr>
      <w:rFonts w:eastAsiaTheme="minorEastAsia"/>
      <w:sz w:val="22"/>
      <w:szCs w:val="22"/>
      <w:lang w:val="en-US" w:eastAsia="zh-CN"/>
    </w:rPr>
  </w:style>
  <w:style w:type="character" w:customStyle="1" w:styleId="slug-pub-date">
    <w:name w:val="slug-pub-date"/>
    <w:basedOn w:val="DefaultParagraphFont"/>
    <w:rsid w:val="00D86904"/>
  </w:style>
  <w:style w:type="character" w:customStyle="1" w:styleId="slug-vol">
    <w:name w:val="slug-vol"/>
    <w:basedOn w:val="DefaultParagraphFont"/>
    <w:rsid w:val="00D86904"/>
  </w:style>
  <w:style w:type="character" w:customStyle="1" w:styleId="slug-pages">
    <w:name w:val="slug-pages"/>
    <w:basedOn w:val="DefaultParagraphFont"/>
    <w:rsid w:val="00D86904"/>
  </w:style>
  <w:style w:type="character" w:customStyle="1" w:styleId="Heading1Char">
    <w:name w:val="Heading 1 Char"/>
    <w:basedOn w:val="DefaultParagraphFont"/>
    <w:link w:val="Heading1"/>
    <w:uiPriority w:val="9"/>
    <w:rsid w:val="00CA467D"/>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CA467D"/>
    <w:pPr>
      <w:spacing w:line="259" w:lineRule="auto"/>
      <w:outlineLvl w:val="9"/>
    </w:pPr>
    <w:rPr>
      <w:lang w:val="en-US" w:eastAsia="en-US"/>
    </w:rPr>
  </w:style>
  <w:style w:type="paragraph" w:styleId="TOC1">
    <w:name w:val="toc 1"/>
    <w:basedOn w:val="Normal"/>
    <w:next w:val="Normal"/>
    <w:autoRedefine/>
    <w:uiPriority w:val="39"/>
    <w:unhideWhenUsed/>
    <w:rsid w:val="00CA467D"/>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CA467D"/>
    <w:pPr>
      <w:ind w:left="480"/>
    </w:pPr>
    <w:rPr>
      <w:rFonts w:asciiTheme="minorHAnsi" w:hAnsiTheme="minorHAnsi" w:cstheme="minorHAnsi"/>
      <w:i/>
      <w:iCs/>
      <w:sz w:val="20"/>
      <w:szCs w:val="20"/>
    </w:rPr>
  </w:style>
  <w:style w:type="paragraph" w:styleId="TOC2">
    <w:name w:val="toc 2"/>
    <w:basedOn w:val="Normal"/>
    <w:next w:val="Normal"/>
    <w:autoRedefine/>
    <w:uiPriority w:val="39"/>
    <w:unhideWhenUsed/>
    <w:rsid w:val="00CA467D"/>
    <w:pPr>
      <w:ind w:left="240"/>
    </w:pPr>
    <w:rPr>
      <w:rFonts w:asciiTheme="minorHAnsi" w:hAnsiTheme="minorHAnsi" w:cstheme="minorHAnsi"/>
      <w:smallCaps/>
      <w:sz w:val="20"/>
      <w:szCs w:val="20"/>
    </w:rPr>
  </w:style>
  <w:style w:type="character" w:styleId="PageNumber">
    <w:name w:val="page number"/>
    <w:basedOn w:val="DefaultParagraphFont"/>
    <w:uiPriority w:val="99"/>
    <w:semiHidden/>
    <w:unhideWhenUsed/>
    <w:rsid w:val="009259BB"/>
  </w:style>
  <w:style w:type="paragraph" w:styleId="TOC4">
    <w:name w:val="toc 4"/>
    <w:basedOn w:val="Normal"/>
    <w:next w:val="Normal"/>
    <w:autoRedefine/>
    <w:uiPriority w:val="39"/>
    <w:semiHidden/>
    <w:unhideWhenUsed/>
    <w:rsid w:val="00844245"/>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844245"/>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844245"/>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844245"/>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844245"/>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844245"/>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603">
      <w:bodyDiv w:val="1"/>
      <w:marLeft w:val="0"/>
      <w:marRight w:val="0"/>
      <w:marTop w:val="0"/>
      <w:marBottom w:val="0"/>
      <w:divBdr>
        <w:top w:val="none" w:sz="0" w:space="0" w:color="auto"/>
        <w:left w:val="none" w:sz="0" w:space="0" w:color="auto"/>
        <w:bottom w:val="none" w:sz="0" w:space="0" w:color="auto"/>
        <w:right w:val="none" w:sz="0" w:space="0" w:color="auto"/>
      </w:divBdr>
      <w:divsChild>
        <w:div w:id="889919963">
          <w:marLeft w:val="0"/>
          <w:marRight w:val="0"/>
          <w:marTop w:val="0"/>
          <w:marBottom w:val="0"/>
          <w:divBdr>
            <w:top w:val="none" w:sz="0" w:space="0" w:color="auto"/>
            <w:left w:val="none" w:sz="0" w:space="0" w:color="auto"/>
            <w:bottom w:val="none" w:sz="0" w:space="0" w:color="auto"/>
            <w:right w:val="none" w:sz="0" w:space="0" w:color="auto"/>
          </w:divBdr>
          <w:divsChild>
            <w:div w:id="1235966857">
              <w:marLeft w:val="0"/>
              <w:marRight w:val="0"/>
              <w:marTop w:val="0"/>
              <w:marBottom w:val="0"/>
              <w:divBdr>
                <w:top w:val="none" w:sz="0" w:space="0" w:color="auto"/>
                <w:left w:val="none" w:sz="0" w:space="0" w:color="auto"/>
                <w:bottom w:val="none" w:sz="0" w:space="0" w:color="auto"/>
                <w:right w:val="none" w:sz="0" w:space="0" w:color="auto"/>
              </w:divBdr>
              <w:divsChild>
                <w:div w:id="3503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6588">
      <w:bodyDiv w:val="1"/>
      <w:marLeft w:val="0"/>
      <w:marRight w:val="0"/>
      <w:marTop w:val="0"/>
      <w:marBottom w:val="0"/>
      <w:divBdr>
        <w:top w:val="none" w:sz="0" w:space="0" w:color="auto"/>
        <w:left w:val="none" w:sz="0" w:space="0" w:color="auto"/>
        <w:bottom w:val="none" w:sz="0" w:space="0" w:color="auto"/>
        <w:right w:val="none" w:sz="0" w:space="0" w:color="auto"/>
      </w:divBdr>
    </w:div>
    <w:div w:id="178355380">
      <w:bodyDiv w:val="1"/>
      <w:marLeft w:val="0"/>
      <w:marRight w:val="0"/>
      <w:marTop w:val="0"/>
      <w:marBottom w:val="0"/>
      <w:divBdr>
        <w:top w:val="none" w:sz="0" w:space="0" w:color="auto"/>
        <w:left w:val="none" w:sz="0" w:space="0" w:color="auto"/>
        <w:bottom w:val="none" w:sz="0" w:space="0" w:color="auto"/>
        <w:right w:val="none" w:sz="0" w:space="0" w:color="auto"/>
      </w:divBdr>
    </w:div>
    <w:div w:id="252709719">
      <w:bodyDiv w:val="1"/>
      <w:marLeft w:val="0"/>
      <w:marRight w:val="0"/>
      <w:marTop w:val="0"/>
      <w:marBottom w:val="0"/>
      <w:divBdr>
        <w:top w:val="none" w:sz="0" w:space="0" w:color="auto"/>
        <w:left w:val="none" w:sz="0" w:space="0" w:color="auto"/>
        <w:bottom w:val="none" w:sz="0" w:space="0" w:color="auto"/>
        <w:right w:val="none" w:sz="0" w:space="0" w:color="auto"/>
      </w:divBdr>
    </w:div>
    <w:div w:id="260257997">
      <w:bodyDiv w:val="1"/>
      <w:marLeft w:val="0"/>
      <w:marRight w:val="0"/>
      <w:marTop w:val="0"/>
      <w:marBottom w:val="0"/>
      <w:divBdr>
        <w:top w:val="none" w:sz="0" w:space="0" w:color="auto"/>
        <w:left w:val="none" w:sz="0" w:space="0" w:color="auto"/>
        <w:bottom w:val="none" w:sz="0" w:space="0" w:color="auto"/>
        <w:right w:val="none" w:sz="0" w:space="0" w:color="auto"/>
      </w:divBdr>
    </w:div>
    <w:div w:id="264575549">
      <w:bodyDiv w:val="1"/>
      <w:marLeft w:val="0"/>
      <w:marRight w:val="0"/>
      <w:marTop w:val="0"/>
      <w:marBottom w:val="0"/>
      <w:divBdr>
        <w:top w:val="none" w:sz="0" w:space="0" w:color="auto"/>
        <w:left w:val="none" w:sz="0" w:space="0" w:color="auto"/>
        <w:bottom w:val="none" w:sz="0" w:space="0" w:color="auto"/>
        <w:right w:val="none" w:sz="0" w:space="0" w:color="auto"/>
      </w:divBdr>
    </w:div>
    <w:div w:id="265775261">
      <w:bodyDiv w:val="1"/>
      <w:marLeft w:val="0"/>
      <w:marRight w:val="0"/>
      <w:marTop w:val="0"/>
      <w:marBottom w:val="0"/>
      <w:divBdr>
        <w:top w:val="none" w:sz="0" w:space="0" w:color="auto"/>
        <w:left w:val="none" w:sz="0" w:space="0" w:color="auto"/>
        <w:bottom w:val="none" w:sz="0" w:space="0" w:color="auto"/>
        <w:right w:val="none" w:sz="0" w:space="0" w:color="auto"/>
      </w:divBdr>
    </w:div>
    <w:div w:id="297682962">
      <w:bodyDiv w:val="1"/>
      <w:marLeft w:val="0"/>
      <w:marRight w:val="0"/>
      <w:marTop w:val="0"/>
      <w:marBottom w:val="0"/>
      <w:divBdr>
        <w:top w:val="none" w:sz="0" w:space="0" w:color="auto"/>
        <w:left w:val="none" w:sz="0" w:space="0" w:color="auto"/>
        <w:bottom w:val="none" w:sz="0" w:space="0" w:color="auto"/>
        <w:right w:val="none" w:sz="0" w:space="0" w:color="auto"/>
      </w:divBdr>
    </w:div>
    <w:div w:id="339478285">
      <w:bodyDiv w:val="1"/>
      <w:marLeft w:val="0"/>
      <w:marRight w:val="0"/>
      <w:marTop w:val="0"/>
      <w:marBottom w:val="0"/>
      <w:divBdr>
        <w:top w:val="none" w:sz="0" w:space="0" w:color="auto"/>
        <w:left w:val="none" w:sz="0" w:space="0" w:color="auto"/>
        <w:bottom w:val="none" w:sz="0" w:space="0" w:color="auto"/>
        <w:right w:val="none" w:sz="0" w:space="0" w:color="auto"/>
      </w:divBdr>
    </w:div>
    <w:div w:id="369382196">
      <w:bodyDiv w:val="1"/>
      <w:marLeft w:val="0"/>
      <w:marRight w:val="0"/>
      <w:marTop w:val="0"/>
      <w:marBottom w:val="0"/>
      <w:divBdr>
        <w:top w:val="none" w:sz="0" w:space="0" w:color="auto"/>
        <w:left w:val="none" w:sz="0" w:space="0" w:color="auto"/>
        <w:bottom w:val="none" w:sz="0" w:space="0" w:color="auto"/>
        <w:right w:val="none" w:sz="0" w:space="0" w:color="auto"/>
      </w:divBdr>
    </w:div>
    <w:div w:id="375354039">
      <w:bodyDiv w:val="1"/>
      <w:marLeft w:val="0"/>
      <w:marRight w:val="0"/>
      <w:marTop w:val="0"/>
      <w:marBottom w:val="0"/>
      <w:divBdr>
        <w:top w:val="none" w:sz="0" w:space="0" w:color="auto"/>
        <w:left w:val="none" w:sz="0" w:space="0" w:color="auto"/>
        <w:bottom w:val="none" w:sz="0" w:space="0" w:color="auto"/>
        <w:right w:val="none" w:sz="0" w:space="0" w:color="auto"/>
      </w:divBdr>
    </w:div>
    <w:div w:id="380640004">
      <w:bodyDiv w:val="1"/>
      <w:marLeft w:val="0"/>
      <w:marRight w:val="0"/>
      <w:marTop w:val="0"/>
      <w:marBottom w:val="0"/>
      <w:divBdr>
        <w:top w:val="none" w:sz="0" w:space="0" w:color="auto"/>
        <w:left w:val="none" w:sz="0" w:space="0" w:color="auto"/>
        <w:bottom w:val="none" w:sz="0" w:space="0" w:color="auto"/>
        <w:right w:val="none" w:sz="0" w:space="0" w:color="auto"/>
      </w:divBdr>
    </w:div>
    <w:div w:id="403991743">
      <w:bodyDiv w:val="1"/>
      <w:marLeft w:val="0"/>
      <w:marRight w:val="0"/>
      <w:marTop w:val="0"/>
      <w:marBottom w:val="0"/>
      <w:divBdr>
        <w:top w:val="none" w:sz="0" w:space="0" w:color="auto"/>
        <w:left w:val="none" w:sz="0" w:space="0" w:color="auto"/>
        <w:bottom w:val="none" w:sz="0" w:space="0" w:color="auto"/>
        <w:right w:val="none" w:sz="0" w:space="0" w:color="auto"/>
      </w:divBdr>
    </w:div>
    <w:div w:id="456721526">
      <w:bodyDiv w:val="1"/>
      <w:marLeft w:val="0"/>
      <w:marRight w:val="0"/>
      <w:marTop w:val="0"/>
      <w:marBottom w:val="0"/>
      <w:divBdr>
        <w:top w:val="none" w:sz="0" w:space="0" w:color="auto"/>
        <w:left w:val="none" w:sz="0" w:space="0" w:color="auto"/>
        <w:bottom w:val="none" w:sz="0" w:space="0" w:color="auto"/>
        <w:right w:val="none" w:sz="0" w:space="0" w:color="auto"/>
      </w:divBdr>
    </w:div>
    <w:div w:id="523632764">
      <w:bodyDiv w:val="1"/>
      <w:marLeft w:val="0"/>
      <w:marRight w:val="0"/>
      <w:marTop w:val="0"/>
      <w:marBottom w:val="0"/>
      <w:divBdr>
        <w:top w:val="none" w:sz="0" w:space="0" w:color="auto"/>
        <w:left w:val="none" w:sz="0" w:space="0" w:color="auto"/>
        <w:bottom w:val="none" w:sz="0" w:space="0" w:color="auto"/>
        <w:right w:val="none" w:sz="0" w:space="0" w:color="auto"/>
      </w:divBdr>
    </w:div>
    <w:div w:id="526061034">
      <w:bodyDiv w:val="1"/>
      <w:marLeft w:val="0"/>
      <w:marRight w:val="0"/>
      <w:marTop w:val="0"/>
      <w:marBottom w:val="0"/>
      <w:divBdr>
        <w:top w:val="none" w:sz="0" w:space="0" w:color="auto"/>
        <w:left w:val="none" w:sz="0" w:space="0" w:color="auto"/>
        <w:bottom w:val="none" w:sz="0" w:space="0" w:color="auto"/>
        <w:right w:val="none" w:sz="0" w:space="0" w:color="auto"/>
      </w:divBdr>
    </w:div>
    <w:div w:id="545914934">
      <w:bodyDiv w:val="1"/>
      <w:marLeft w:val="0"/>
      <w:marRight w:val="0"/>
      <w:marTop w:val="0"/>
      <w:marBottom w:val="0"/>
      <w:divBdr>
        <w:top w:val="none" w:sz="0" w:space="0" w:color="auto"/>
        <w:left w:val="none" w:sz="0" w:space="0" w:color="auto"/>
        <w:bottom w:val="none" w:sz="0" w:space="0" w:color="auto"/>
        <w:right w:val="none" w:sz="0" w:space="0" w:color="auto"/>
      </w:divBdr>
    </w:div>
    <w:div w:id="592055355">
      <w:bodyDiv w:val="1"/>
      <w:marLeft w:val="0"/>
      <w:marRight w:val="0"/>
      <w:marTop w:val="0"/>
      <w:marBottom w:val="0"/>
      <w:divBdr>
        <w:top w:val="none" w:sz="0" w:space="0" w:color="auto"/>
        <w:left w:val="none" w:sz="0" w:space="0" w:color="auto"/>
        <w:bottom w:val="none" w:sz="0" w:space="0" w:color="auto"/>
        <w:right w:val="none" w:sz="0" w:space="0" w:color="auto"/>
      </w:divBdr>
    </w:div>
    <w:div w:id="640039859">
      <w:bodyDiv w:val="1"/>
      <w:marLeft w:val="0"/>
      <w:marRight w:val="0"/>
      <w:marTop w:val="0"/>
      <w:marBottom w:val="0"/>
      <w:divBdr>
        <w:top w:val="none" w:sz="0" w:space="0" w:color="auto"/>
        <w:left w:val="none" w:sz="0" w:space="0" w:color="auto"/>
        <w:bottom w:val="none" w:sz="0" w:space="0" w:color="auto"/>
        <w:right w:val="none" w:sz="0" w:space="0" w:color="auto"/>
      </w:divBdr>
    </w:div>
    <w:div w:id="687024989">
      <w:bodyDiv w:val="1"/>
      <w:marLeft w:val="0"/>
      <w:marRight w:val="0"/>
      <w:marTop w:val="0"/>
      <w:marBottom w:val="0"/>
      <w:divBdr>
        <w:top w:val="none" w:sz="0" w:space="0" w:color="auto"/>
        <w:left w:val="none" w:sz="0" w:space="0" w:color="auto"/>
        <w:bottom w:val="none" w:sz="0" w:space="0" w:color="auto"/>
        <w:right w:val="none" w:sz="0" w:space="0" w:color="auto"/>
      </w:divBdr>
    </w:div>
    <w:div w:id="691954749">
      <w:bodyDiv w:val="1"/>
      <w:marLeft w:val="0"/>
      <w:marRight w:val="0"/>
      <w:marTop w:val="0"/>
      <w:marBottom w:val="0"/>
      <w:divBdr>
        <w:top w:val="none" w:sz="0" w:space="0" w:color="auto"/>
        <w:left w:val="none" w:sz="0" w:space="0" w:color="auto"/>
        <w:bottom w:val="none" w:sz="0" w:space="0" w:color="auto"/>
        <w:right w:val="none" w:sz="0" w:space="0" w:color="auto"/>
      </w:divBdr>
    </w:div>
    <w:div w:id="711810904">
      <w:bodyDiv w:val="1"/>
      <w:marLeft w:val="0"/>
      <w:marRight w:val="0"/>
      <w:marTop w:val="0"/>
      <w:marBottom w:val="0"/>
      <w:divBdr>
        <w:top w:val="none" w:sz="0" w:space="0" w:color="auto"/>
        <w:left w:val="none" w:sz="0" w:space="0" w:color="auto"/>
        <w:bottom w:val="none" w:sz="0" w:space="0" w:color="auto"/>
        <w:right w:val="none" w:sz="0" w:space="0" w:color="auto"/>
      </w:divBdr>
    </w:div>
    <w:div w:id="732462728">
      <w:bodyDiv w:val="1"/>
      <w:marLeft w:val="0"/>
      <w:marRight w:val="0"/>
      <w:marTop w:val="0"/>
      <w:marBottom w:val="0"/>
      <w:divBdr>
        <w:top w:val="none" w:sz="0" w:space="0" w:color="auto"/>
        <w:left w:val="none" w:sz="0" w:space="0" w:color="auto"/>
        <w:bottom w:val="none" w:sz="0" w:space="0" w:color="auto"/>
        <w:right w:val="none" w:sz="0" w:space="0" w:color="auto"/>
      </w:divBdr>
    </w:div>
    <w:div w:id="769855873">
      <w:bodyDiv w:val="1"/>
      <w:marLeft w:val="0"/>
      <w:marRight w:val="0"/>
      <w:marTop w:val="0"/>
      <w:marBottom w:val="0"/>
      <w:divBdr>
        <w:top w:val="none" w:sz="0" w:space="0" w:color="auto"/>
        <w:left w:val="none" w:sz="0" w:space="0" w:color="auto"/>
        <w:bottom w:val="none" w:sz="0" w:space="0" w:color="auto"/>
        <w:right w:val="none" w:sz="0" w:space="0" w:color="auto"/>
      </w:divBdr>
    </w:div>
    <w:div w:id="778258153">
      <w:bodyDiv w:val="1"/>
      <w:marLeft w:val="0"/>
      <w:marRight w:val="0"/>
      <w:marTop w:val="0"/>
      <w:marBottom w:val="0"/>
      <w:divBdr>
        <w:top w:val="none" w:sz="0" w:space="0" w:color="auto"/>
        <w:left w:val="none" w:sz="0" w:space="0" w:color="auto"/>
        <w:bottom w:val="none" w:sz="0" w:space="0" w:color="auto"/>
        <w:right w:val="none" w:sz="0" w:space="0" w:color="auto"/>
      </w:divBdr>
    </w:div>
    <w:div w:id="784344299">
      <w:bodyDiv w:val="1"/>
      <w:marLeft w:val="0"/>
      <w:marRight w:val="0"/>
      <w:marTop w:val="0"/>
      <w:marBottom w:val="0"/>
      <w:divBdr>
        <w:top w:val="none" w:sz="0" w:space="0" w:color="auto"/>
        <w:left w:val="none" w:sz="0" w:space="0" w:color="auto"/>
        <w:bottom w:val="none" w:sz="0" w:space="0" w:color="auto"/>
        <w:right w:val="none" w:sz="0" w:space="0" w:color="auto"/>
      </w:divBdr>
    </w:div>
    <w:div w:id="791637165">
      <w:bodyDiv w:val="1"/>
      <w:marLeft w:val="0"/>
      <w:marRight w:val="0"/>
      <w:marTop w:val="0"/>
      <w:marBottom w:val="0"/>
      <w:divBdr>
        <w:top w:val="none" w:sz="0" w:space="0" w:color="auto"/>
        <w:left w:val="none" w:sz="0" w:space="0" w:color="auto"/>
        <w:bottom w:val="none" w:sz="0" w:space="0" w:color="auto"/>
        <w:right w:val="none" w:sz="0" w:space="0" w:color="auto"/>
      </w:divBdr>
    </w:div>
    <w:div w:id="792213418">
      <w:bodyDiv w:val="1"/>
      <w:marLeft w:val="0"/>
      <w:marRight w:val="0"/>
      <w:marTop w:val="0"/>
      <w:marBottom w:val="0"/>
      <w:divBdr>
        <w:top w:val="none" w:sz="0" w:space="0" w:color="auto"/>
        <w:left w:val="none" w:sz="0" w:space="0" w:color="auto"/>
        <w:bottom w:val="none" w:sz="0" w:space="0" w:color="auto"/>
        <w:right w:val="none" w:sz="0" w:space="0" w:color="auto"/>
      </w:divBdr>
    </w:div>
    <w:div w:id="800538278">
      <w:bodyDiv w:val="1"/>
      <w:marLeft w:val="0"/>
      <w:marRight w:val="0"/>
      <w:marTop w:val="0"/>
      <w:marBottom w:val="0"/>
      <w:divBdr>
        <w:top w:val="none" w:sz="0" w:space="0" w:color="auto"/>
        <w:left w:val="none" w:sz="0" w:space="0" w:color="auto"/>
        <w:bottom w:val="none" w:sz="0" w:space="0" w:color="auto"/>
        <w:right w:val="none" w:sz="0" w:space="0" w:color="auto"/>
      </w:divBdr>
    </w:div>
    <w:div w:id="801774605">
      <w:bodyDiv w:val="1"/>
      <w:marLeft w:val="0"/>
      <w:marRight w:val="0"/>
      <w:marTop w:val="0"/>
      <w:marBottom w:val="0"/>
      <w:divBdr>
        <w:top w:val="none" w:sz="0" w:space="0" w:color="auto"/>
        <w:left w:val="none" w:sz="0" w:space="0" w:color="auto"/>
        <w:bottom w:val="none" w:sz="0" w:space="0" w:color="auto"/>
        <w:right w:val="none" w:sz="0" w:space="0" w:color="auto"/>
      </w:divBdr>
    </w:div>
    <w:div w:id="927075353">
      <w:bodyDiv w:val="1"/>
      <w:marLeft w:val="0"/>
      <w:marRight w:val="0"/>
      <w:marTop w:val="0"/>
      <w:marBottom w:val="0"/>
      <w:divBdr>
        <w:top w:val="none" w:sz="0" w:space="0" w:color="auto"/>
        <w:left w:val="none" w:sz="0" w:space="0" w:color="auto"/>
        <w:bottom w:val="none" w:sz="0" w:space="0" w:color="auto"/>
        <w:right w:val="none" w:sz="0" w:space="0" w:color="auto"/>
      </w:divBdr>
    </w:div>
    <w:div w:id="953563809">
      <w:bodyDiv w:val="1"/>
      <w:marLeft w:val="0"/>
      <w:marRight w:val="0"/>
      <w:marTop w:val="0"/>
      <w:marBottom w:val="0"/>
      <w:divBdr>
        <w:top w:val="none" w:sz="0" w:space="0" w:color="auto"/>
        <w:left w:val="none" w:sz="0" w:space="0" w:color="auto"/>
        <w:bottom w:val="none" w:sz="0" w:space="0" w:color="auto"/>
        <w:right w:val="none" w:sz="0" w:space="0" w:color="auto"/>
      </w:divBdr>
    </w:div>
    <w:div w:id="1010569945">
      <w:bodyDiv w:val="1"/>
      <w:marLeft w:val="0"/>
      <w:marRight w:val="0"/>
      <w:marTop w:val="0"/>
      <w:marBottom w:val="0"/>
      <w:divBdr>
        <w:top w:val="none" w:sz="0" w:space="0" w:color="auto"/>
        <w:left w:val="none" w:sz="0" w:space="0" w:color="auto"/>
        <w:bottom w:val="none" w:sz="0" w:space="0" w:color="auto"/>
        <w:right w:val="none" w:sz="0" w:space="0" w:color="auto"/>
      </w:divBdr>
    </w:div>
    <w:div w:id="1068189122">
      <w:bodyDiv w:val="1"/>
      <w:marLeft w:val="0"/>
      <w:marRight w:val="0"/>
      <w:marTop w:val="0"/>
      <w:marBottom w:val="0"/>
      <w:divBdr>
        <w:top w:val="none" w:sz="0" w:space="0" w:color="auto"/>
        <w:left w:val="none" w:sz="0" w:space="0" w:color="auto"/>
        <w:bottom w:val="none" w:sz="0" w:space="0" w:color="auto"/>
        <w:right w:val="none" w:sz="0" w:space="0" w:color="auto"/>
      </w:divBdr>
      <w:divsChild>
        <w:div w:id="2077051090">
          <w:marLeft w:val="0"/>
          <w:marRight w:val="0"/>
          <w:marTop w:val="0"/>
          <w:marBottom w:val="0"/>
          <w:divBdr>
            <w:top w:val="none" w:sz="0" w:space="0" w:color="auto"/>
            <w:left w:val="none" w:sz="0" w:space="0" w:color="auto"/>
            <w:bottom w:val="none" w:sz="0" w:space="0" w:color="auto"/>
            <w:right w:val="none" w:sz="0" w:space="0" w:color="auto"/>
          </w:divBdr>
          <w:divsChild>
            <w:div w:id="17589468">
              <w:marLeft w:val="0"/>
              <w:marRight w:val="0"/>
              <w:marTop w:val="0"/>
              <w:marBottom w:val="0"/>
              <w:divBdr>
                <w:top w:val="none" w:sz="0" w:space="0" w:color="auto"/>
                <w:left w:val="none" w:sz="0" w:space="0" w:color="auto"/>
                <w:bottom w:val="none" w:sz="0" w:space="0" w:color="auto"/>
                <w:right w:val="none" w:sz="0" w:space="0" w:color="auto"/>
              </w:divBdr>
              <w:divsChild>
                <w:div w:id="1051224608">
                  <w:marLeft w:val="0"/>
                  <w:marRight w:val="0"/>
                  <w:marTop w:val="0"/>
                  <w:marBottom w:val="0"/>
                  <w:divBdr>
                    <w:top w:val="none" w:sz="0" w:space="0" w:color="auto"/>
                    <w:left w:val="none" w:sz="0" w:space="0" w:color="auto"/>
                    <w:bottom w:val="none" w:sz="0" w:space="0" w:color="auto"/>
                    <w:right w:val="none" w:sz="0" w:space="0" w:color="auto"/>
                  </w:divBdr>
                  <w:divsChild>
                    <w:div w:id="16764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83589">
      <w:bodyDiv w:val="1"/>
      <w:marLeft w:val="0"/>
      <w:marRight w:val="0"/>
      <w:marTop w:val="0"/>
      <w:marBottom w:val="0"/>
      <w:divBdr>
        <w:top w:val="none" w:sz="0" w:space="0" w:color="auto"/>
        <w:left w:val="none" w:sz="0" w:space="0" w:color="auto"/>
        <w:bottom w:val="none" w:sz="0" w:space="0" w:color="auto"/>
        <w:right w:val="none" w:sz="0" w:space="0" w:color="auto"/>
      </w:divBdr>
    </w:div>
    <w:div w:id="1181118284">
      <w:bodyDiv w:val="1"/>
      <w:marLeft w:val="0"/>
      <w:marRight w:val="0"/>
      <w:marTop w:val="0"/>
      <w:marBottom w:val="0"/>
      <w:divBdr>
        <w:top w:val="none" w:sz="0" w:space="0" w:color="auto"/>
        <w:left w:val="none" w:sz="0" w:space="0" w:color="auto"/>
        <w:bottom w:val="none" w:sz="0" w:space="0" w:color="auto"/>
        <w:right w:val="none" w:sz="0" w:space="0" w:color="auto"/>
      </w:divBdr>
    </w:div>
    <w:div w:id="1183008752">
      <w:bodyDiv w:val="1"/>
      <w:marLeft w:val="0"/>
      <w:marRight w:val="0"/>
      <w:marTop w:val="0"/>
      <w:marBottom w:val="0"/>
      <w:divBdr>
        <w:top w:val="none" w:sz="0" w:space="0" w:color="auto"/>
        <w:left w:val="none" w:sz="0" w:space="0" w:color="auto"/>
        <w:bottom w:val="none" w:sz="0" w:space="0" w:color="auto"/>
        <w:right w:val="none" w:sz="0" w:space="0" w:color="auto"/>
      </w:divBdr>
    </w:div>
    <w:div w:id="1239679348">
      <w:bodyDiv w:val="1"/>
      <w:marLeft w:val="0"/>
      <w:marRight w:val="0"/>
      <w:marTop w:val="0"/>
      <w:marBottom w:val="0"/>
      <w:divBdr>
        <w:top w:val="none" w:sz="0" w:space="0" w:color="auto"/>
        <w:left w:val="none" w:sz="0" w:space="0" w:color="auto"/>
        <w:bottom w:val="none" w:sz="0" w:space="0" w:color="auto"/>
        <w:right w:val="none" w:sz="0" w:space="0" w:color="auto"/>
      </w:divBdr>
    </w:div>
    <w:div w:id="1325358502">
      <w:bodyDiv w:val="1"/>
      <w:marLeft w:val="0"/>
      <w:marRight w:val="0"/>
      <w:marTop w:val="0"/>
      <w:marBottom w:val="0"/>
      <w:divBdr>
        <w:top w:val="none" w:sz="0" w:space="0" w:color="auto"/>
        <w:left w:val="none" w:sz="0" w:space="0" w:color="auto"/>
        <w:bottom w:val="none" w:sz="0" w:space="0" w:color="auto"/>
        <w:right w:val="none" w:sz="0" w:space="0" w:color="auto"/>
      </w:divBdr>
    </w:div>
    <w:div w:id="1331984403">
      <w:bodyDiv w:val="1"/>
      <w:marLeft w:val="0"/>
      <w:marRight w:val="0"/>
      <w:marTop w:val="0"/>
      <w:marBottom w:val="0"/>
      <w:divBdr>
        <w:top w:val="none" w:sz="0" w:space="0" w:color="auto"/>
        <w:left w:val="none" w:sz="0" w:space="0" w:color="auto"/>
        <w:bottom w:val="none" w:sz="0" w:space="0" w:color="auto"/>
        <w:right w:val="none" w:sz="0" w:space="0" w:color="auto"/>
      </w:divBdr>
    </w:div>
    <w:div w:id="1394233348">
      <w:bodyDiv w:val="1"/>
      <w:marLeft w:val="0"/>
      <w:marRight w:val="0"/>
      <w:marTop w:val="0"/>
      <w:marBottom w:val="0"/>
      <w:divBdr>
        <w:top w:val="none" w:sz="0" w:space="0" w:color="auto"/>
        <w:left w:val="none" w:sz="0" w:space="0" w:color="auto"/>
        <w:bottom w:val="none" w:sz="0" w:space="0" w:color="auto"/>
        <w:right w:val="none" w:sz="0" w:space="0" w:color="auto"/>
      </w:divBdr>
    </w:div>
    <w:div w:id="1442413477">
      <w:bodyDiv w:val="1"/>
      <w:marLeft w:val="0"/>
      <w:marRight w:val="0"/>
      <w:marTop w:val="0"/>
      <w:marBottom w:val="0"/>
      <w:divBdr>
        <w:top w:val="none" w:sz="0" w:space="0" w:color="auto"/>
        <w:left w:val="none" w:sz="0" w:space="0" w:color="auto"/>
        <w:bottom w:val="none" w:sz="0" w:space="0" w:color="auto"/>
        <w:right w:val="none" w:sz="0" w:space="0" w:color="auto"/>
      </w:divBdr>
    </w:div>
    <w:div w:id="1503203654">
      <w:bodyDiv w:val="1"/>
      <w:marLeft w:val="0"/>
      <w:marRight w:val="0"/>
      <w:marTop w:val="0"/>
      <w:marBottom w:val="0"/>
      <w:divBdr>
        <w:top w:val="none" w:sz="0" w:space="0" w:color="auto"/>
        <w:left w:val="none" w:sz="0" w:space="0" w:color="auto"/>
        <w:bottom w:val="none" w:sz="0" w:space="0" w:color="auto"/>
        <w:right w:val="none" w:sz="0" w:space="0" w:color="auto"/>
      </w:divBdr>
    </w:div>
    <w:div w:id="1529293792">
      <w:bodyDiv w:val="1"/>
      <w:marLeft w:val="0"/>
      <w:marRight w:val="0"/>
      <w:marTop w:val="0"/>
      <w:marBottom w:val="0"/>
      <w:divBdr>
        <w:top w:val="none" w:sz="0" w:space="0" w:color="auto"/>
        <w:left w:val="none" w:sz="0" w:space="0" w:color="auto"/>
        <w:bottom w:val="none" w:sz="0" w:space="0" w:color="auto"/>
        <w:right w:val="none" w:sz="0" w:space="0" w:color="auto"/>
      </w:divBdr>
    </w:div>
    <w:div w:id="1576090571">
      <w:bodyDiv w:val="1"/>
      <w:marLeft w:val="0"/>
      <w:marRight w:val="0"/>
      <w:marTop w:val="0"/>
      <w:marBottom w:val="0"/>
      <w:divBdr>
        <w:top w:val="none" w:sz="0" w:space="0" w:color="auto"/>
        <w:left w:val="none" w:sz="0" w:space="0" w:color="auto"/>
        <w:bottom w:val="none" w:sz="0" w:space="0" w:color="auto"/>
        <w:right w:val="none" w:sz="0" w:space="0" w:color="auto"/>
      </w:divBdr>
    </w:div>
    <w:div w:id="1619801869">
      <w:bodyDiv w:val="1"/>
      <w:marLeft w:val="0"/>
      <w:marRight w:val="0"/>
      <w:marTop w:val="0"/>
      <w:marBottom w:val="0"/>
      <w:divBdr>
        <w:top w:val="none" w:sz="0" w:space="0" w:color="auto"/>
        <w:left w:val="none" w:sz="0" w:space="0" w:color="auto"/>
        <w:bottom w:val="none" w:sz="0" w:space="0" w:color="auto"/>
        <w:right w:val="none" w:sz="0" w:space="0" w:color="auto"/>
      </w:divBdr>
    </w:div>
    <w:div w:id="1639991061">
      <w:bodyDiv w:val="1"/>
      <w:marLeft w:val="0"/>
      <w:marRight w:val="0"/>
      <w:marTop w:val="0"/>
      <w:marBottom w:val="0"/>
      <w:divBdr>
        <w:top w:val="none" w:sz="0" w:space="0" w:color="auto"/>
        <w:left w:val="none" w:sz="0" w:space="0" w:color="auto"/>
        <w:bottom w:val="none" w:sz="0" w:space="0" w:color="auto"/>
        <w:right w:val="none" w:sz="0" w:space="0" w:color="auto"/>
      </w:divBdr>
    </w:div>
    <w:div w:id="1698460534">
      <w:bodyDiv w:val="1"/>
      <w:marLeft w:val="0"/>
      <w:marRight w:val="0"/>
      <w:marTop w:val="0"/>
      <w:marBottom w:val="0"/>
      <w:divBdr>
        <w:top w:val="none" w:sz="0" w:space="0" w:color="auto"/>
        <w:left w:val="none" w:sz="0" w:space="0" w:color="auto"/>
        <w:bottom w:val="none" w:sz="0" w:space="0" w:color="auto"/>
        <w:right w:val="none" w:sz="0" w:space="0" w:color="auto"/>
      </w:divBdr>
    </w:div>
    <w:div w:id="1719238166">
      <w:bodyDiv w:val="1"/>
      <w:marLeft w:val="0"/>
      <w:marRight w:val="0"/>
      <w:marTop w:val="0"/>
      <w:marBottom w:val="0"/>
      <w:divBdr>
        <w:top w:val="none" w:sz="0" w:space="0" w:color="auto"/>
        <w:left w:val="none" w:sz="0" w:space="0" w:color="auto"/>
        <w:bottom w:val="none" w:sz="0" w:space="0" w:color="auto"/>
        <w:right w:val="none" w:sz="0" w:space="0" w:color="auto"/>
      </w:divBdr>
    </w:div>
    <w:div w:id="1747989764">
      <w:bodyDiv w:val="1"/>
      <w:marLeft w:val="0"/>
      <w:marRight w:val="0"/>
      <w:marTop w:val="0"/>
      <w:marBottom w:val="0"/>
      <w:divBdr>
        <w:top w:val="none" w:sz="0" w:space="0" w:color="auto"/>
        <w:left w:val="none" w:sz="0" w:space="0" w:color="auto"/>
        <w:bottom w:val="none" w:sz="0" w:space="0" w:color="auto"/>
        <w:right w:val="none" w:sz="0" w:space="0" w:color="auto"/>
      </w:divBdr>
    </w:div>
    <w:div w:id="1764452378">
      <w:bodyDiv w:val="1"/>
      <w:marLeft w:val="0"/>
      <w:marRight w:val="0"/>
      <w:marTop w:val="0"/>
      <w:marBottom w:val="0"/>
      <w:divBdr>
        <w:top w:val="none" w:sz="0" w:space="0" w:color="auto"/>
        <w:left w:val="none" w:sz="0" w:space="0" w:color="auto"/>
        <w:bottom w:val="none" w:sz="0" w:space="0" w:color="auto"/>
        <w:right w:val="none" w:sz="0" w:space="0" w:color="auto"/>
      </w:divBdr>
    </w:div>
    <w:div w:id="1786928540">
      <w:bodyDiv w:val="1"/>
      <w:marLeft w:val="0"/>
      <w:marRight w:val="0"/>
      <w:marTop w:val="0"/>
      <w:marBottom w:val="0"/>
      <w:divBdr>
        <w:top w:val="none" w:sz="0" w:space="0" w:color="auto"/>
        <w:left w:val="none" w:sz="0" w:space="0" w:color="auto"/>
        <w:bottom w:val="none" w:sz="0" w:space="0" w:color="auto"/>
        <w:right w:val="none" w:sz="0" w:space="0" w:color="auto"/>
      </w:divBdr>
    </w:div>
    <w:div w:id="1813675075">
      <w:bodyDiv w:val="1"/>
      <w:marLeft w:val="0"/>
      <w:marRight w:val="0"/>
      <w:marTop w:val="0"/>
      <w:marBottom w:val="0"/>
      <w:divBdr>
        <w:top w:val="none" w:sz="0" w:space="0" w:color="auto"/>
        <w:left w:val="none" w:sz="0" w:space="0" w:color="auto"/>
        <w:bottom w:val="none" w:sz="0" w:space="0" w:color="auto"/>
        <w:right w:val="none" w:sz="0" w:space="0" w:color="auto"/>
      </w:divBdr>
    </w:div>
    <w:div w:id="1814326690">
      <w:bodyDiv w:val="1"/>
      <w:marLeft w:val="0"/>
      <w:marRight w:val="0"/>
      <w:marTop w:val="0"/>
      <w:marBottom w:val="0"/>
      <w:divBdr>
        <w:top w:val="none" w:sz="0" w:space="0" w:color="auto"/>
        <w:left w:val="none" w:sz="0" w:space="0" w:color="auto"/>
        <w:bottom w:val="none" w:sz="0" w:space="0" w:color="auto"/>
        <w:right w:val="none" w:sz="0" w:space="0" w:color="auto"/>
      </w:divBdr>
    </w:div>
    <w:div w:id="1910191653">
      <w:bodyDiv w:val="1"/>
      <w:marLeft w:val="0"/>
      <w:marRight w:val="0"/>
      <w:marTop w:val="0"/>
      <w:marBottom w:val="0"/>
      <w:divBdr>
        <w:top w:val="none" w:sz="0" w:space="0" w:color="auto"/>
        <w:left w:val="none" w:sz="0" w:space="0" w:color="auto"/>
        <w:bottom w:val="none" w:sz="0" w:space="0" w:color="auto"/>
        <w:right w:val="none" w:sz="0" w:space="0" w:color="auto"/>
      </w:divBdr>
    </w:div>
    <w:div w:id="1972636734">
      <w:bodyDiv w:val="1"/>
      <w:marLeft w:val="0"/>
      <w:marRight w:val="0"/>
      <w:marTop w:val="0"/>
      <w:marBottom w:val="0"/>
      <w:divBdr>
        <w:top w:val="none" w:sz="0" w:space="0" w:color="auto"/>
        <w:left w:val="none" w:sz="0" w:space="0" w:color="auto"/>
        <w:bottom w:val="none" w:sz="0" w:space="0" w:color="auto"/>
        <w:right w:val="none" w:sz="0" w:space="0" w:color="auto"/>
      </w:divBdr>
    </w:div>
    <w:div w:id="2086024724">
      <w:bodyDiv w:val="1"/>
      <w:marLeft w:val="0"/>
      <w:marRight w:val="0"/>
      <w:marTop w:val="0"/>
      <w:marBottom w:val="0"/>
      <w:divBdr>
        <w:top w:val="none" w:sz="0" w:space="0" w:color="auto"/>
        <w:left w:val="none" w:sz="0" w:space="0" w:color="auto"/>
        <w:bottom w:val="none" w:sz="0" w:space="0" w:color="auto"/>
        <w:right w:val="none" w:sz="0" w:space="0" w:color="auto"/>
      </w:divBdr>
    </w:div>
    <w:div w:id="21403687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emf"/><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ymolwiki.org/index.php/Super"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ncbi.nlm.nih.gov/pmc/articles/PMC5072128/"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am7861/completed_projects/blob/main/4th_year_project/rename_nt.py"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ncfp.readthedocs.io/en/latest/about.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0.e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ncbi.nlm.nih.gov/entrez/eutils/elink.fcgi?dbfrom=pubmed&amp;retmode=ref&amp;cmd=prlinks&amp;id=276898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B2A4F-C867-514B-A288-36EF86057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8256</Words>
  <Characters>47060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Minhas (Student)</dc:creator>
  <cp:keywords/>
  <dc:description/>
  <cp:lastModifiedBy>Amber Minhas (Student)</cp:lastModifiedBy>
  <cp:revision>2</cp:revision>
  <cp:lastPrinted>2022-02-23T21:19:00Z</cp:lastPrinted>
  <dcterms:created xsi:type="dcterms:W3CDTF">2023-02-04T17:13:00Z</dcterms:created>
  <dcterms:modified xsi:type="dcterms:W3CDTF">2023-02-04T17:13:00Z</dcterms:modified>
</cp:coreProperties>
</file>